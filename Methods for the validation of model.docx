
<file path=[Content_Types].xml><?xml version="1.0" encoding="utf-8"?>
<Types xmlns="http://schemas.openxmlformats.org/package/2006/content-types">
  <Default Extension="png" ContentType="image/png"/>
  <Default Extension="xls" ContentType="application/vnd.ms-excel"/>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7.xml" ContentType="application/vnd.openxmlformats-officedocument.drawingml.chart+xml"/>
  <Override PartName="/word/charts/chart8.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9.xml" ContentType="application/vnd.openxmlformats-officedocument.drawingml.chart+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A03505" w14:textId="77777777" w:rsidR="008439A9" w:rsidRDefault="00034CC8" w:rsidP="00D57F4C">
      <w:pPr>
        <w:pStyle w:val="Heading1"/>
      </w:pPr>
      <w:r>
        <w:t>Methods for the validation of model-based flows allocated to the road network: a case study of cycling</w:t>
      </w:r>
    </w:p>
    <w:p w14:paraId="5A1EE465" w14:textId="77777777" w:rsidR="008439A9" w:rsidRDefault="008439A9">
      <w:pPr>
        <w:jc w:val="both"/>
      </w:pPr>
    </w:p>
    <w:p w14:paraId="6E2CDFE3" w14:textId="77777777" w:rsidR="008439A9" w:rsidRDefault="00034CC8" w:rsidP="00D57F4C">
      <w:pPr>
        <w:pStyle w:val="Heading2"/>
      </w:pPr>
      <w:r>
        <w:t>Abstract</w:t>
      </w:r>
    </w:p>
    <w:p w14:paraId="4A960891" w14:textId="77777777" w:rsidR="00B91665" w:rsidRDefault="00B91665" w:rsidP="00D57F4C"/>
    <w:p w14:paraId="78D37B50" w14:textId="77777777" w:rsidR="00B91665" w:rsidRDefault="00B91665" w:rsidP="00D57F4C">
      <w:r>
        <w:t xml:space="preserve">To do: </w:t>
      </w:r>
    </w:p>
    <w:p w14:paraId="642EA7B1" w14:textId="77777777" w:rsidR="00B91665" w:rsidRDefault="00B91665" w:rsidP="00D57F4C">
      <w:pPr>
        <w:pStyle w:val="ListParagraph"/>
        <w:numPr>
          <w:ilvl w:val="0"/>
          <w:numId w:val="1"/>
        </w:numPr>
      </w:pPr>
      <w:r>
        <w:t>Polish the text and add references in the review of methods for model validation.</w:t>
      </w:r>
    </w:p>
    <w:p w14:paraId="6CE42669" w14:textId="77777777" w:rsidR="00B91665" w:rsidRDefault="00B91665" w:rsidP="00D57F4C">
      <w:pPr>
        <w:pStyle w:val="ListParagraph"/>
        <w:numPr>
          <w:ilvl w:val="0"/>
          <w:numId w:val="1"/>
        </w:numPr>
      </w:pPr>
      <w:r>
        <w:t>Accident data analysis</w:t>
      </w:r>
    </w:p>
    <w:p w14:paraId="07A286AE" w14:textId="77777777" w:rsidR="00B91665" w:rsidRDefault="00B91665" w:rsidP="00D57F4C">
      <w:pPr>
        <w:pStyle w:val="ListParagraph"/>
        <w:numPr>
          <w:ilvl w:val="0"/>
          <w:numId w:val="1"/>
        </w:numPr>
      </w:pPr>
      <w:r>
        <w:t>Generate PCT estimates for London.</w:t>
      </w:r>
    </w:p>
    <w:p w14:paraId="0115707F" w14:textId="08585B98" w:rsidR="00B91665" w:rsidRDefault="00B91665" w:rsidP="00D57F4C">
      <w:pPr>
        <w:pStyle w:val="ListParagraph"/>
        <w:numPr>
          <w:ilvl w:val="0"/>
          <w:numId w:val="1"/>
        </w:numPr>
      </w:pPr>
      <w:r>
        <w:t>Get James Howarth to compare with Strava data</w:t>
      </w:r>
      <w:r w:rsidR="00D57F4C">
        <w:t xml:space="preserve"> (sounding out – 2</w:t>
      </w:r>
      <w:r w:rsidR="00D57F4C" w:rsidRPr="00D57F4C">
        <w:rPr>
          <w:vertAlign w:val="superscript"/>
        </w:rPr>
        <w:t>nd</w:t>
      </w:r>
      <w:r w:rsidR="00D57F4C">
        <w:t xml:space="preserve"> paper?)</w:t>
      </w:r>
    </w:p>
    <w:p w14:paraId="2E895CDA" w14:textId="04F2C9F4" w:rsidR="00B91665" w:rsidRDefault="00B91665" w:rsidP="00D57F4C">
      <w:pPr>
        <w:pStyle w:val="ListParagraph"/>
        <w:numPr>
          <w:ilvl w:val="0"/>
          <w:numId w:val="1"/>
        </w:numPr>
      </w:pPr>
      <w:r>
        <w:t>Compare with Bike Citizens data</w:t>
      </w:r>
      <w:r w:rsidR="00D57F4C">
        <w:t xml:space="preserve"> (illustrative example of e.g. Hackney)</w:t>
      </w:r>
    </w:p>
    <w:p w14:paraId="66BBF12F" w14:textId="77777777" w:rsidR="00B91665" w:rsidRDefault="00B91665" w:rsidP="00D57F4C">
      <w:pPr>
        <w:pStyle w:val="ListParagraph"/>
        <w:numPr>
          <w:ilvl w:val="0"/>
          <w:numId w:val="1"/>
        </w:numPr>
      </w:pPr>
      <w:r>
        <w:t>Write conclusions</w:t>
      </w:r>
    </w:p>
    <w:p w14:paraId="5320832F" w14:textId="77777777" w:rsidR="00B91665" w:rsidRPr="00D57F4C" w:rsidRDefault="00B91665" w:rsidP="00D57F4C">
      <w:pPr>
        <w:pStyle w:val="ListParagraph"/>
        <w:numPr>
          <w:ilvl w:val="0"/>
          <w:numId w:val="1"/>
        </w:numPr>
      </w:pPr>
      <w:r>
        <w:t>Submit!</w:t>
      </w:r>
    </w:p>
    <w:p w14:paraId="215581D6" w14:textId="77777777" w:rsidR="008439A9" w:rsidRDefault="008439A9">
      <w:pPr>
        <w:jc w:val="both"/>
      </w:pPr>
    </w:p>
    <w:p w14:paraId="6862A776" w14:textId="77777777" w:rsidR="008439A9" w:rsidRDefault="00034CC8" w:rsidP="00D57F4C">
      <w:pPr>
        <w:pStyle w:val="Heading2"/>
      </w:pPr>
      <w:r>
        <w:t>Introduction</w:t>
      </w:r>
    </w:p>
    <w:p w14:paraId="2BBF46F7" w14:textId="3F8453E4" w:rsidR="008439A9" w:rsidRDefault="00034CC8">
      <w:pPr>
        <w:jc w:val="both"/>
      </w:pPr>
      <w:r>
        <w:t>Modelling is an important component of the transport planner’s toolkit</w:t>
      </w:r>
      <w:r w:rsidR="00F7028D">
        <w:t>, providing insight into transport systems that would otherwise be impossible</w:t>
      </w:r>
      <w:r w:rsidR="0037574D">
        <w:t xml:space="preserve"> (L</w:t>
      </w:r>
      <w:r>
        <w:t>acono et al. 2007</w:t>
      </w:r>
      <w:r w:rsidR="00F7028D">
        <w:t>).</w:t>
      </w:r>
      <w:r>
        <w:t xml:space="preserve"> </w:t>
      </w:r>
      <w:r w:rsidR="00F7028D">
        <w:t>Models facilitate the</w:t>
      </w:r>
      <w:r>
        <w:t xml:space="preserve"> estimation</w:t>
      </w:r>
      <w:r w:rsidR="00F7028D">
        <w:t xml:space="preserve"> of</w:t>
      </w:r>
      <w:r>
        <w:t xml:space="preserve"> current and future scenarios of </w:t>
      </w:r>
      <w:r w:rsidR="00F7028D">
        <w:t>movement patterns</w:t>
      </w:r>
      <w:r>
        <w:t xml:space="preserve"> (Schlesinger et al. 1979); visualisation of key patterns which may otherwise be invisible </w:t>
      </w:r>
      <w:r w:rsidR="0037574D">
        <w:fldChar w:fldCharType="begin"/>
      </w:r>
      <w:r w:rsidR="0037574D">
        <w:instrText xml:space="preserve"> ADDIN ZOTERO_ITEM CSL_CITATION {"citationID":"1oh6tr7ivr","properties":{"formattedCitation":"(Keim, 2001)","plainCitation":"(Keim, 2001)"},"citationItems":[{"id":3,"uris":["http://zotero.org/users/2727019/items/AUP6QSFP"],"uri":["http://zotero.org/users/2727019/items/AUP6QSFP"],"itemData":{"id":3,"type":"article-journal","title":"Visual Exploration of Large Data Sets","container-title":"Commun. ACM","page":"38–44","volume":"44","issue":"8","source":"ACM Digital Library","DOI":"10.1145/381641.381656","ISSN":"0001-0782","author":[{"family":"Keim","given":"Daniel A."}],"issued":{"date-parts":[["2001",8]]}}}],"schema":"https://github.com/citation-style-language/schema/raw/master/csl-citation.json"} </w:instrText>
      </w:r>
      <w:r w:rsidR="0037574D">
        <w:fldChar w:fldCharType="separate"/>
      </w:r>
      <w:r w:rsidR="0037574D" w:rsidRPr="0037574D">
        <w:t>(Keim, 2001)</w:t>
      </w:r>
      <w:r w:rsidR="0037574D">
        <w:fldChar w:fldCharType="end"/>
      </w:r>
      <w:r w:rsidR="0037574D">
        <w:t xml:space="preserve"> </w:t>
      </w:r>
      <w:r>
        <w:t>and evaluation of alternative investment options in 'model experiments'</w:t>
      </w:r>
      <w:r w:rsidR="00FD0EC1">
        <w:t>. This can</w:t>
      </w:r>
      <w:r>
        <w:t xml:space="preserve"> help </w:t>
      </w:r>
      <w:r w:rsidR="00FD0EC1">
        <w:t>make important decisions</w:t>
      </w:r>
      <w:r>
        <w:t xml:space="preserve">, e.g. where new bus routes should go (Wirasinghe and Vandebona 2011). Modelling and the communication of model results can thus be </w:t>
      </w:r>
      <w:r w:rsidR="00FD0EC1">
        <w:t>seen as central to the transport planning process</w:t>
      </w:r>
      <w:r>
        <w:t xml:space="preserve">. </w:t>
      </w:r>
      <w:r w:rsidR="00DD49DD">
        <w:t>Indeed, m</w:t>
      </w:r>
      <w:r>
        <w:t xml:space="preserve">odelling has become so central to transport planning decision making that there have been calls to reassess </w:t>
      </w:r>
      <w:r w:rsidR="00DD49DD">
        <w:t>its role</w:t>
      </w:r>
      <w:r>
        <w:t xml:space="preserve"> in the sector. A recent report, for example, identifies instances of misuse in transport modelling and proposes greater levels of transparency and public engagement in model development to tackle this issue (Hollander 2015).</w:t>
      </w:r>
    </w:p>
    <w:p w14:paraId="64123730" w14:textId="52933721" w:rsidR="008439A9" w:rsidRDefault="00034CC8">
      <w:pPr>
        <w:jc w:val="both"/>
      </w:pPr>
      <w:r>
        <w:t xml:space="preserve">A critical but often overlooked component influencing the amount of trust we should have in transport models is validation. There is a strong argument suggesting that all transport models used for policy evaluation should be verified and </w:t>
      </w:r>
      <w:r w:rsidR="00DD49DD">
        <w:t>cross-</w:t>
      </w:r>
      <w:r>
        <w:t>validated to test the reliability their results</w:t>
      </w:r>
      <w:r w:rsidR="00F7028D">
        <w:t>, for example</w:t>
      </w:r>
      <w:r>
        <w:t xml:space="preserve"> by comparing the model’s output under a specific scenario against real-world data </w:t>
      </w:r>
      <w:r>
        <w:fldChar w:fldCharType="begin"/>
      </w:r>
      <w:r>
        <w:instrText>ADDIN EN.CITE &lt;EndNote&gt;&lt;Cite&gt;&lt;Author&gt;Anderson&lt;/Author&gt;&lt;Year&gt;1992&lt;/Year&gt;&lt;RecNum&gt;7&lt;/RecNum&gt;&lt;DisplayText&gt;(Anderson and Woessner, 1992)&lt;/DisplayText&gt;&lt;record&gt;&lt;rec-number&gt;7&lt;/rec-number&gt;&lt;foreign-keys&gt;&lt;key app="EN" db-id="ae09es5tupd9faevwzmxawzqvw9ewtstadv2" timestamp="1447066789"&gt;7&lt;/key&gt;&lt;key app="ENWeb" db-id=""&gt;0&lt;/key&gt;&lt;/foreign-keys&gt;&lt;ref-type name="Journal Article"&gt;17&lt;/ref-type&gt;&lt;contributors&gt;&lt;authors&gt;&lt;author&gt;Anderson, M.P.&lt;/author&gt;&lt;author&gt;Woessner, W. W&lt;/author&gt;&lt;/authors&gt;&lt;/contributors&gt;&lt;titles&gt;&lt;title&gt;The role of the postaudit in model validaiton&lt;/title&gt;&lt;secondary-title&gt;Advances in Water Resources&lt;/secondary-title&gt;&lt;/titles&gt;&lt;periodical&gt;&lt;full-title&gt;Advances in Water Resources&lt;/full-title&gt;&lt;/periodical&gt;&lt;pages&gt;16-173&lt;/pages&gt;&lt;volume&gt;15&lt;/volume&gt;&lt;dates&gt;&lt;year&gt;1992&lt;/year&gt;&lt;/dates&gt;&lt;urls&gt;&lt;/urls&gt;&lt;/record&gt;&lt;/Cite&gt;&lt;/EndNote&gt;</w:instrText>
      </w:r>
      <w:r>
        <w:fldChar w:fldCharType="separate"/>
      </w:r>
      <w:bookmarkStart w:id="0" w:name="__Fieldmark__80_757989060"/>
      <w:r>
        <w:t>(</w:t>
      </w:r>
      <w:bookmarkStart w:id="1" w:name="__Fieldmark__68_2032961859"/>
      <w:r>
        <w:t xml:space="preserve">Anderson and </w:t>
      </w:r>
      <w:proofErr w:type="spellStart"/>
      <w:r>
        <w:t>Woessner</w:t>
      </w:r>
      <w:proofErr w:type="spellEnd"/>
      <w:r>
        <w:t>, 1992)</w:t>
      </w:r>
      <w:r>
        <w:fldChar w:fldCharType="end"/>
      </w:r>
      <w:bookmarkEnd w:id="0"/>
      <w:bookmarkEnd w:id="1"/>
      <w:r>
        <w:t>. Yet this is rarely done, especially in relation to</w:t>
      </w:r>
      <w:r w:rsidR="00DD49DD">
        <w:t xml:space="preserve"> route-allocated model output</w:t>
      </w:r>
      <w:r w:rsidR="00F7028D">
        <w:t>. This</w:t>
      </w:r>
      <w:r>
        <w:t xml:space="preserve"> can lead to remarkable failures in the transport decision making process. In one infamous </w:t>
      </w:r>
      <w:r>
        <w:lastRenderedPageBreak/>
        <w:t>scheme, the Thames Gateway Bridge, the lack of validation in the underlying model was responsible for an entire scheme being scrapped (Hollander 2015).</w:t>
      </w:r>
    </w:p>
    <w:p w14:paraId="34EF449D" w14:textId="26495E69" w:rsidR="00DD49DD" w:rsidRDefault="00034CC8">
      <w:pPr>
        <w:jc w:val="both"/>
      </w:pPr>
      <w:r>
        <w:t>This paper uses the example</w:t>
      </w:r>
      <w:r w:rsidR="00DD49DD">
        <w:t xml:space="preserve"> of a model estimating the rate of</w:t>
      </w:r>
      <w:r>
        <w:t xml:space="preserve"> </w:t>
      </w:r>
      <w:r w:rsidR="00F7028D">
        <w:t>cycling on the transport network</w:t>
      </w:r>
      <w:r>
        <w:t xml:space="preserve"> to illustrate methods for</w:t>
      </w:r>
      <w:r w:rsidR="00F7028D">
        <w:t xml:space="preserve"> rout-allocated</w:t>
      </w:r>
      <w:r>
        <w:t xml:space="preserve"> model validation. The aim is to demonstrate and compare</w:t>
      </w:r>
      <w:r w:rsidR="00F7028D">
        <w:t xml:space="preserve"> different</w:t>
      </w:r>
      <w:r>
        <w:t xml:space="preserve"> geographical methods</w:t>
      </w:r>
      <w:r w:rsidR="00F7028D">
        <w:t xml:space="preserve"> and datasets</w:t>
      </w:r>
      <w:r>
        <w:t xml:space="preserve"> for evaluating flow estimates</w:t>
      </w:r>
      <w:r w:rsidR="00F7028D">
        <w:t>.</w:t>
      </w:r>
      <w:r w:rsidR="00DD49DD">
        <w:t xml:space="preserve"> Specifically, the following </w:t>
      </w:r>
      <w:r w:rsidR="00F72C6B">
        <w:t>datasets</w:t>
      </w:r>
      <w:r w:rsidR="00DD49DD">
        <w:t xml:space="preserve"> were used to compare model output with real-world measurements of the transport system:</w:t>
      </w:r>
    </w:p>
    <w:p w14:paraId="4CE2B369" w14:textId="39AE2860" w:rsidR="00F72C6B" w:rsidRDefault="00F72C6B" w:rsidP="00AF3FEA">
      <w:pPr>
        <w:pStyle w:val="ListParagraph"/>
        <w:numPr>
          <w:ilvl w:val="0"/>
          <w:numId w:val="4"/>
        </w:numPr>
        <w:jc w:val="both"/>
      </w:pPr>
      <w:r>
        <w:t>Screenline ‘count’ data. This dataset is derived from linear detectors place perpendicular to the road or cycle path. Each cycle that passes over the detector – typically a hollow tube whose compression emits a pulse of air which is converted into an electrical signal – is recorded as the wheels interact with the detector. The method therefore compares model output at specific points on the travel network with the screenline’s recording of the number of cyclists travelling in either direction.</w:t>
      </w:r>
    </w:p>
    <w:p w14:paraId="74AA05D1" w14:textId="31605301" w:rsidR="00F72C6B" w:rsidRDefault="00F72C6B" w:rsidP="00AF3FEA">
      <w:pPr>
        <w:pStyle w:val="ListParagraph"/>
        <w:numPr>
          <w:ilvl w:val="0"/>
          <w:numId w:val="4"/>
        </w:numPr>
        <w:jc w:val="both"/>
      </w:pPr>
      <w:r>
        <w:t>CCTV cameras. This dataset is conceptually the same as the screenline data but uses CCTV footage rather than linear detectors to measure the flow of cyclists.</w:t>
      </w:r>
    </w:p>
    <w:p w14:paraId="694FB1AE" w14:textId="092D0F29" w:rsidR="00F72C6B" w:rsidRDefault="00F72C6B" w:rsidP="00AF3FEA">
      <w:pPr>
        <w:pStyle w:val="ListParagraph"/>
        <w:numPr>
          <w:ilvl w:val="0"/>
          <w:numId w:val="4"/>
        </w:numPr>
        <w:jc w:val="both"/>
      </w:pPr>
      <w:r>
        <w:t xml:space="preserve">Road traffic casualty data. This is a georeferenced dataset on the location of bicycle crashes in the study area, called ‘Stats19’ (see Lovelace et al. 2015). As with the model output, the data is highly dispersed. However, it is not necessarily always accurately allocated to the road network. Raster-based methods were developed and tested to make the point-pattern Stats19 data commensurable with the curvilinear outputs of the model. </w:t>
      </w:r>
    </w:p>
    <w:p w14:paraId="671B17C2" w14:textId="4A98CC27" w:rsidR="00DD49DD" w:rsidRDefault="000C7D35">
      <w:pPr>
        <w:jc w:val="both"/>
      </w:pPr>
      <w:r>
        <w:t xml:space="preserve">In addition to these three datasets, we propose methods for using of a fourth input data option: crowd-sourced ‘volunteered geographical information’ (VGI) on cyclist route choice. Because of the paucity of appropriate GPS-derived VGI in the study region, this final methods section is presented in the abstract, based on sample data from another city (London). </w:t>
      </w:r>
    </w:p>
    <w:p w14:paraId="29DC14E4" w14:textId="67B79D1C" w:rsidR="00F7028D" w:rsidRDefault="00DD49DD">
      <w:pPr>
        <w:jc w:val="both"/>
      </w:pPr>
      <w:r>
        <w:t xml:space="preserve">In addition to showing that model cross-validation </w:t>
      </w:r>
      <w:r>
        <w:rPr>
          <w:i/>
        </w:rPr>
        <w:t>can</w:t>
      </w:r>
      <w:r>
        <w:t xml:space="preserve"> be done for route-allocated transport models, this work is motivated by the lack of literature on model validation in the area of active transport. It is therefore anticipated that</w:t>
      </w:r>
      <w:r w:rsidR="00F7028D">
        <w:t xml:space="preserve"> demonstration of methods and findings will be useful</w:t>
      </w:r>
      <w:r w:rsidR="00034CC8">
        <w:t xml:space="preserve"> </w:t>
      </w:r>
      <w:r w:rsidR="00F7028D">
        <w:t>in</w:t>
      </w:r>
      <w:r w:rsidR="00034CC8">
        <w:t xml:space="preserve"> future research</w:t>
      </w:r>
      <w:r w:rsidR="00F72C6B">
        <w:t>, in terms of concepts, methods and some empirical findings on model validation</w:t>
      </w:r>
      <w:r w:rsidR="00034CC8">
        <w:t xml:space="preserve">. </w:t>
      </w:r>
      <w:r w:rsidR="00F7028D">
        <w:t>Although t</w:t>
      </w:r>
      <w:r w:rsidR="00034CC8">
        <w:t>he methods were developed for a specific purpose and mode</w:t>
      </w:r>
      <w:r w:rsidR="00F7028D">
        <w:t xml:space="preserve"> – </w:t>
      </w:r>
      <w:r w:rsidR="00034CC8">
        <w:t>the evaluation of the Propensity to Cycle Tool (PCT)</w:t>
      </w:r>
      <w:r w:rsidR="00F7028D">
        <w:t xml:space="preserve"> – </w:t>
      </w:r>
      <w:r w:rsidR="00034CC8">
        <w:t>they are applicable to any transport or agent-based model that generates estimates of travel flow rates on the route network.</w:t>
      </w:r>
      <w:r>
        <w:t xml:space="preserve"> There is great potential to build on this work to refine, automate (e.g. via open source software packages) and further test and evaluate the different methods available, and to develop new methods not covered in this paper </w:t>
      </w:r>
    </w:p>
    <w:p w14:paraId="7B1A2A3E" w14:textId="77CAADAD" w:rsidR="008439A9" w:rsidRDefault="00F7028D">
      <w:pPr>
        <w:jc w:val="both"/>
      </w:pPr>
      <w:r>
        <w:t>The paper is structured as follows: t</w:t>
      </w:r>
      <w:r w:rsidR="00034CC8">
        <w:t xml:space="preserve">he </w:t>
      </w:r>
      <w:r w:rsidR="00B91665">
        <w:t>next</w:t>
      </w:r>
      <w:r w:rsidR="00034CC8">
        <w:t xml:space="preserve"> section provides a brief description of the PCT in the context of route-allocated transport models. This provides a motivation for the subsequent overview of model validation in the transport modelling literature. </w:t>
      </w:r>
      <w:r w:rsidR="00034CC8">
        <w:lastRenderedPageBreak/>
        <w:t>Because of the close</w:t>
      </w:r>
      <w:r>
        <w:t xml:space="preserve"> link between datasets and methods for flow estimate validation, the</w:t>
      </w:r>
      <w:r w:rsidR="00034CC8">
        <w:t xml:space="preserve"> </w:t>
      </w:r>
      <w:r w:rsidR="00D57F4C">
        <w:t>subsequent</w:t>
      </w:r>
      <w:r>
        <w:t xml:space="preserve"> section describes the input data and methods together. Datasets derived from screen-line counts, CCTV footage, </w:t>
      </w:r>
      <w:proofErr w:type="gramStart"/>
      <w:r>
        <w:t>road</w:t>
      </w:r>
      <w:proofErr w:type="gramEnd"/>
      <w:r>
        <w:t xml:space="preserve"> traffic casualty records and </w:t>
      </w:r>
      <w:r w:rsidR="00B91665">
        <w:t>passively collected ‘volunteered geographical information’ (VGI) are described in turn, alongside the methods needed for them to be compared with the PCT model results.</w:t>
      </w:r>
    </w:p>
    <w:p w14:paraId="35D38E4D" w14:textId="77777777" w:rsidR="008439A9" w:rsidRDefault="008439A9">
      <w:pPr>
        <w:jc w:val="both"/>
      </w:pPr>
    </w:p>
    <w:p w14:paraId="1006EA88" w14:textId="31E688C4" w:rsidR="008439A9" w:rsidRDefault="00B91665" w:rsidP="00D57F4C">
      <w:pPr>
        <w:pStyle w:val="Heading1"/>
      </w:pPr>
      <w:r>
        <w:t>The Propensity to Cycle Tool</w:t>
      </w:r>
    </w:p>
    <w:p w14:paraId="74600C9D" w14:textId="77777777" w:rsidR="008439A9" w:rsidRDefault="00034CC8">
      <w:pPr>
        <w:jc w:val="both"/>
      </w:pPr>
      <w:r>
        <w:t xml:space="preserve">There are many models using various techniques to study where people choose to cycle to work and for leisure as well as studies which collect data via GPS units and analyse the data to find the most popular routes.  </w:t>
      </w:r>
      <w:r>
        <w:fldChar w:fldCharType="begin"/>
      </w:r>
      <w:r>
        <w:instrText>ADDIN EN.CITE.DATA</w:instrText>
      </w:r>
      <w:r>
        <w:fldChar w:fldCharType="separate"/>
      </w:r>
      <w:bookmarkStart w:id="2" w:name="__Fieldmark__90_757989060"/>
      <w:r>
        <w:t>(</w:t>
      </w:r>
      <w:bookmarkStart w:id="3" w:name="__Fieldmark__80_2032961859"/>
      <w:r>
        <w:t xml:space="preserve">Dill and </w:t>
      </w:r>
      <w:proofErr w:type="spellStart"/>
      <w:r>
        <w:t>Carr</w:t>
      </w:r>
      <w:proofErr w:type="spellEnd"/>
      <w:r>
        <w:t xml:space="preserve">, 2003; </w:t>
      </w:r>
      <w:proofErr w:type="spellStart"/>
      <w:r>
        <w:t>Krizek</w:t>
      </w:r>
      <w:proofErr w:type="spellEnd"/>
      <w:r>
        <w:rPr>
          <w:i/>
        </w:rPr>
        <w:t xml:space="preserve"> et al.</w:t>
      </w:r>
      <w:r>
        <w:t xml:space="preserve">, 2007; </w:t>
      </w:r>
      <w:proofErr w:type="spellStart"/>
      <w:r>
        <w:t>Menghini</w:t>
      </w:r>
      <w:proofErr w:type="spellEnd"/>
      <w:r>
        <w:rPr>
          <w:i/>
        </w:rPr>
        <w:t xml:space="preserve"> et al.</w:t>
      </w:r>
      <w:r>
        <w:t>, 2010; Broach</w:t>
      </w:r>
      <w:r>
        <w:rPr>
          <w:i/>
        </w:rPr>
        <w:t xml:space="preserve"> et al.</w:t>
      </w:r>
      <w:r>
        <w:t xml:space="preserve">, 2012; </w:t>
      </w:r>
      <w:proofErr w:type="spellStart"/>
      <w:r>
        <w:t>Ehrgott</w:t>
      </w:r>
      <w:proofErr w:type="spellEnd"/>
      <w:r>
        <w:rPr>
          <w:i/>
        </w:rPr>
        <w:t xml:space="preserve"> et al.</w:t>
      </w:r>
      <w:r>
        <w:t>, 2012; Larsen</w:t>
      </w:r>
      <w:r>
        <w:rPr>
          <w:i/>
        </w:rPr>
        <w:t xml:space="preserve"> et al.</w:t>
      </w:r>
      <w:r>
        <w:t>, 2013)</w:t>
      </w:r>
      <w:r>
        <w:fldChar w:fldCharType="end"/>
      </w:r>
      <w:bookmarkStart w:id="4" w:name="__Fieldmark__81_2032961859"/>
      <w:bookmarkEnd w:id="2"/>
      <w:bookmarkEnd w:id="3"/>
      <w:bookmarkEnd w:id="4"/>
      <w:r>
        <w:t xml:space="preserve">. However at the time of writing there are not any models which aim to predict the amount of cycling in an area as well as the possible response to cycling becoming more favourable amongst the population. Therefore the PCT is aiming to become a niche tool to help planners. </w:t>
      </w:r>
    </w:p>
    <w:p w14:paraId="23D0DF7E" w14:textId="77777777" w:rsidR="008439A9" w:rsidRDefault="00034CC8">
      <w:pPr>
        <w:jc w:val="both"/>
      </w:pPr>
      <w:r>
        <w:t xml:space="preserve">There are some novel approaches in the literature which study the most where spending will have the most effective spending on the road network </w:t>
      </w:r>
      <w:r>
        <w:fldChar w:fldCharType="begin"/>
      </w:r>
      <w:r>
        <w:instrText>ADDIN EN.CITE &lt;EndNote&gt;&lt;Cite&gt;&lt;Author&gt;Larsen&lt;/Author&gt;&lt;Year&gt;2013&lt;/Year&gt;&lt;RecNum&gt;9&lt;/RecNum&gt;&lt;DisplayText&gt;(Larsen&lt;style face="italic"&gt; et al.&lt;/style&gt;, 2013)&lt;/DisplayText&gt;&lt;record&gt;&lt;rec-number&gt;9&lt;/rec-number&gt;&lt;foreign-keys&gt;&lt;key app="EN" db-id="ae09es5tupd9faevwzmxawzqvw9ewtstadv2" timestamp="1447070369"&gt;9&lt;/key&gt;&lt;key app="ENWeb" db-id=""&gt;0&lt;/key&gt;&lt;/foreign-keys&gt;&lt;ref-type name="Journal Article"&gt;17&lt;/ref-type&gt;&lt;contributors&gt;&lt;authors&gt;&lt;author&gt;Larsen, Jacob&lt;/author&gt;&lt;author&gt;Patterson, Zachary&lt;/author&gt;&lt;author&gt;El-Geneidy, Ahmed&lt;/author&gt;&lt;/authors&gt;&lt;/contributors&gt;&lt;titles&gt;&lt;title&gt;Build It. But Where? The Use of Geographic Information Systems in Identifying Locations for New Cycling Infrastructure&lt;/title&gt;&lt;secondary-title&gt;International Journal of Sustainable Transportation&lt;/secondary-title&gt;&lt;/titles&gt;&lt;periodical&gt;&lt;full-title&gt;International Journal of Sustainable Transportation&lt;/full-title&gt;&lt;/periodical&gt;&lt;pages&gt;299-317&lt;/pages&gt;&lt;volume&gt;7&lt;/volume&gt;&lt;number&gt;4&lt;/number&gt;&lt;dates&gt;&lt;year&gt;2013&lt;/year&gt;&lt;/dates&gt;&lt;isbn&gt;1556-8318&amp;#xD;1556-8334&lt;/isbn&gt;&lt;urls&gt;&lt;/urls&gt;&lt;electronic-resource-num&gt;10.1080/15568318.2011.631098&lt;/electronic-resource-num&gt;&lt;/record&gt;&lt;/Cite&gt;&lt;/EndNote&gt;</w:instrText>
      </w:r>
      <w:r>
        <w:fldChar w:fldCharType="separate"/>
      </w:r>
      <w:bookmarkStart w:id="5" w:name="__Fieldmark__122_757989060"/>
      <w:r>
        <w:t>(</w:t>
      </w:r>
      <w:bookmarkStart w:id="6" w:name="__Fieldmark__110_2032961859"/>
      <w:r>
        <w:t>Larsen</w:t>
      </w:r>
      <w:r>
        <w:rPr>
          <w:i/>
        </w:rPr>
        <w:t xml:space="preserve"> et al.</w:t>
      </w:r>
      <w:r>
        <w:t>, 2013)</w:t>
      </w:r>
      <w:r>
        <w:fldChar w:fldCharType="end"/>
      </w:r>
      <w:bookmarkEnd w:id="5"/>
      <w:bookmarkEnd w:id="6"/>
      <w:r>
        <w:t xml:space="preserve">. </w:t>
      </w:r>
      <w:r>
        <w:fldChar w:fldCharType="begin"/>
      </w:r>
      <w:r>
        <w:instrText>ADDIN EN.CITE &lt;EndNote&gt;&lt;Cite AuthorYear="1"&gt;&lt;Author&gt;Larsen&lt;/Author&gt;&lt;Year&gt;2013&lt;/Year&gt;&lt;RecNum&gt;9&lt;/RecNum&gt;&lt;DisplayText&gt;Larsen&lt;style face="italic"&gt; et al.&lt;/style&gt; (2013)&lt;/DisplayText&gt;&lt;record&gt;&lt;rec-number&gt;9&lt;/rec-number&gt;&lt;foreign-keys&gt;&lt;key app="EN" db-id="ae09es5tupd9faevwzmxawzqvw9ewtstadv2" timestamp="1447070369"&gt;9&lt;/key&gt;&lt;key app="ENWeb" db-id=""&gt;0&lt;/key&gt;&lt;/foreign-keys&gt;&lt;ref-type name="Journal Article"&gt;17&lt;/ref-type&gt;&lt;contributors&gt;&lt;authors&gt;&lt;author&gt;Larsen, Jacob&lt;/author&gt;&lt;author&gt;Patterson, Zachary&lt;/author&gt;&lt;author&gt;El-Geneidy, Ahmed&lt;/author&gt;&lt;/authors&gt;&lt;/contributors&gt;&lt;titles&gt;&lt;title&gt;Build It. But Where? The Use of Geographic Information Systems in Identifying Locations for New Cycling Infrastructure&lt;/title&gt;&lt;secondary-title&gt;International Journal of Sustainable Transportation&lt;/secondary-title&gt;&lt;/titles&gt;&lt;periodical&gt;&lt;full-title&gt;International Journal of Sustainable Transportation&lt;/full-title&gt;&lt;/periodical&gt;&lt;pages&gt;299-317&lt;/pages&gt;&lt;volume&gt;7&lt;/volume&gt;&lt;number&gt;4&lt;/number&gt;&lt;dates&gt;&lt;year&gt;2013&lt;/year&gt;&lt;/dates&gt;&lt;isbn&gt;1556-8318&amp;#xD;1556-8334&lt;/isbn&gt;&lt;urls&gt;&lt;/urls&gt;&lt;electronic-resource-num&gt;10.1080/15568318.2011.631098&lt;/electronic-resource-num&gt;&lt;/record&gt;&lt;/Cite&gt;&lt;/EndNote&gt;</w:instrText>
      </w:r>
      <w:r>
        <w:fldChar w:fldCharType="separate"/>
      </w:r>
      <w:bookmarkStart w:id="7" w:name="__Fieldmark__133_757989060"/>
      <w:r>
        <w:t>L</w:t>
      </w:r>
      <w:bookmarkStart w:id="8" w:name="__Fieldmark__119_2032961859"/>
      <w:r>
        <w:t>arsen</w:t>
      </w:r>
      <w:r>
        <w:rPr>
          <w:i/>
        </w:rPr>
        <w:t xml:space="preserve"> et al.</w:t>
      </w:r>
      <w:r>
        <w:t xml:space="preserve"> (2013)</w:t>
      </w:r>
      <w:r>
        <w:fldChar w:fldCharType="end"/>
      </w:r>
      <w:bookmarkEnd w:id="7"/>
      <w:bookmarkEnd w:id="8"/>
      <w:r>
        <w:t xml:space="preserve"> used a Geographical Information System (GIS) approach to assess the cycling network in Montreal, using a form of Multiple Criteria Analysis (MCA) with datasets surrounding Origin-Destination data (OD) for cyclists, car trips, suggested cycling routes from the public, and accident data they evaluated the current system and proposed suitable modifications.  </w:t>
      </w:r>
    </w:p>
    <w:p w14:paraId="2B6F138C" w14:textId="77777777" w:rsidR="008439A9" w:rsidRDefault="00034CC8">
      <w:pPr>
        <w:jc w:val="both"/>
      </w:pPr>
      <w:r>
        <w:t xml:space="preserve">The UK is currently facing a large increase in the number of people choosing to travel by bicycle as there are now 600 million more miles ridden per year in comparison to 1993 </w:t>
      </w:r>
      <w:r>
        <w:fldChar w:fldCharType="begin"/>
      </w:r>
      <w:r>
        <w:instrText>ADDIN EN.CITE &lt;EndNote&gt;&lt;Cite&gt;&lt;Author&gt;Hollingworth&lt;/Author&gt;&lt;Year&gt;2015&lt;/Year&gt;&lt;RecNum&gt;8&lt;/RecNum&gt;&lt;DisplayText&gt;(Hollingworth&lt;style face="italic"&gt; et al.&lt;/style&gt;, 2015)&lt;/DisplayText&gt;&lt;record&gt;&lt;rec-number&gt;8&lt;/rec-number&gt;&lt;foreign-keys&gt;&lt;key app="EN" db-id="ae09es5tupd9faevwzmxawzqvw9ewtstadv2" timestamp="1447068453"&gt;8&lt;/key&gt;&lt;key app="ENWeb" db-id=""&gt;0&lt;/key&gt;&lt;/foreign-keys&gt;&lt;ref-type name="Journal Article"&gt;17&lt;/ref-type&gt;&lt;contributors&gt;&lt;authors&gt;&lt;author&gt;Hollingworth, Milo A.&lt;/author&gt;&lt;author&gt;Harper, Alice J. L.&lt;/author&gt;&lt;author&gt;Hamer, Mark&lt;/author&gt;&lt;/authors&gt;&lt;/contributors&gt;&lt;titles&gt;&lt;title&gt;Risk factors for cycling accident related injury: The UK Cycling for Health Survey&lt;/title&gt;&lt;secondary-title&gt;Journal of Transport &amp;amp; Health&lt;/secondary-title&gt;&lt;/titles&gt;&lt;periodical&gt;&lt;full-title&gt;Journal of Transport &amp;amp; Health&lt;/full-title&gt;&lt;/periodical&gt;&lt;pages&gt;189-194&lt;/pages&gt;&lt;volume&gt;2&lt;/volume&gt;&lt;number&gt;2&lt;/number&gt;&lt;dates&gt;&lt;year&gt;2015&lt;/year&gt;&lt;/dates&gt;&lt;isbn&gt;22141405&lt;/isbn&gt;&lt;urls&gt;&lt;/urls&gt;&lt;electronic-resource-num&gt;10.1016/j.jth.2015.01.001&lt;/electronic-resource-num&gt;&lt;/record&gt;&lt;/Cite&gt;&lt;/EndNote&gt;</w:instrText>
      </w:r>
      <w:r>
        <w:fldChar w:fldCharType="separate"/>
      </w:r>
      <w:bookmarkStart w:id="9" w:name="__Fieldmark__146_757989060"/>
      <w:r>
        <w:t>(</w:t>
      </w:r>
      <w:bookmarkStart w:id="10" w:name="__Fieldmark__130_2032961859"/>
      <w:proofErr w:type="spellStart"/>
      <w:r>
        <w:t>Hollingworth</w:t>
      </w:r>
      <w:proofErr w:type="spellEnd"/>
      <w:r>
        <w:rPr>
          <w:i/>
        </w:rPr>
        <w:t xml:space="preserve"> et al.</w:t>
      </w:r>
      <w:r>
        <w:t>, 2015)</w:t>
      </w:r>
      <w:r>
        <w:fldChar w:fldCharType="end"/>
      </w:r>
      <w:bookmarkEnd w:id="9"/>
      <w:bookmarkEnd w:id="10"/>
      <w:r>
        <w:t xml:space="preserve">. This rise in cycling has resulted in a rise in incidents, Keep (2013) discovered that there was 32% increase in people being killed or seriously injured while cycling between 2002 levels and 2012 levels. Figure 1 shows the number of people killed or seriously injured over a 5 year period in Leeds, there has been an increasing number of incidents possibly due to the increased levels of cycling (Leeds Data Mill, 2015). </w:t>
      </w:r>
      <w:r>
        <w:rPr>
          <w:b/>
          <w:i/>
          <w:sz w:val="18"/>
        </w:rPr>
        <w:t xml:space="preserve">   </w:t>
      </w:r>
    </w:p>
    <w:p w14:paraId="5F4D9E40" w14:textId="77777777" w:rsidR="008439A9" w:rsidRDefault="00034CC8">
      <w:pPr>
        <w:jc w:val="both"/>
      </w:pPr>
      <w:r>
        <w:t xml:space="preserve">Recent studies into cycling infrastructure prove that spending on infrastructure helps to reduce the amount of people killed or seriously injured while cycling as well as encouraging people to take up cycling </w:t>
      </w:r>
      <w:r>
        <w:fldChar w:fldCharType="begin"/>
      </w:r>
      <w:r>
        <w:instrText>ADDIN EN.CITE.DATA</w:instrText>
      </w:r>
      <w:r>
        <w:fldChar w:fldCharType="separate"/>
      </w:r>
      <w:bookmarkStart w:id="11" w:name="__Fieldmark__160_757989060"/>
      <w:r>
        <w:t>(</w:t>
      </w:r>
      <w:bookmarkStart w:id="12" w:name="__Fieldmark__143_2032961859"/>
      <w:r>
        <w:t>Reynolds</w:t>
      </w:r>
      <w:r>
        <w:rPr>
          <w:i/>
        </w:rPr>
        <w:t xml:space="preserve"> et al.</w:t>
      </w:r>
      <w:r>
        <w:t>, 2009; Broach</w:t>
      </w:r>
      <w:r>
        <w:rPr>
          <w:i/>
        </w:rPr>
        <w:t xml:space="preserve"> et al.</w:t>
      </w:r>
      <w:r>
        <w:t>, 2012)</w:t>
      </w:r>
      <w:r>
        <w:fldChar w:fldCharType="end"/>
      </w:r>
      <w:bookmarkStart w:id="13" w:name="__Fieldmark__144_2032961859"/>
      <w:bookmarkEnd w:id="11"/>
      <w:bookmarkEnd w:id="12"/>
      <w:bookmarkEnd w:id="13"/>
      <w:r>
        <w:t xml:space="preserve">. Unfortunately building cycling infrastructure is not cheap, schemes such as city connected, an infrastructure project linking Bradford and Leeds, is set to cost c£30m while a north-south cycle superhighway through London is costing £160m. Therefore tools such as the PCT can help improve the location of cycling infrastructure projects allowing them to have the most effective cost-benefit scenario. </w:t>
      </w:r>
    </w:p>
    <w:p w14:paraId="69658ED8" w14:textId="0AB788C8" w:rsidR="008439A9" w:rsidRPr="009031AE" w:rsidRDefault="00034CC8">
      <w:pPr>
        <w:jc w:val="both"/>
      </w:pPr>
      <w:r>
        <w:rPr>
          <w:noProof/>
          <w:lang w:eastAsia="en-GB"/>
        </w:rPr>
        <w:lastRenderedPageBreak/>
        <w:drawing>
          <wp:inline distT="0" distB="0" distL="0" distR="0" wp14:anchorId="2787230F" wp14:editId="62E1C7B6">
            <wp:extent cx="5667375" cy="2857500"/>
            <wp:effectExtent l="0" t="0" r="9525" b="0"/>
            <wp:docPr id="1" name="Obj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7825F02C" w14:textId="77777777" w:rsidR="008439A9" w:rsidRPr="001C2B4E" w:rsidRDefault="00034CC8">
      <w:pPr>
        <w:jc w:val="both"/>
        <w:rPr>
          <w:i/>
        </w:rPr>
      </w:pPr>
      <w:r w:rsidRPr="001C2B4E">
        <w:rPr>
          <w:i/>
          <w:sz w:val="18"/>
        </w:rPr>
        <w:t xml:space="preserve">Figure </w:t>
      </w:r>
      <w:r w:rsidRPr="001C2B4E">
        <w:rPr>
          <w:i/>
          <w:sz w:val="18"/>
        </w:rPr>
        <w:fldChar w:fldCharType="begin"/>
      </w:r>
      <w:r w:rsidRPr="001C2B4E">
        <w:rPr>
          <w:i/>
        </w:rPr>
        <w:instrText>SEQ Figure \* ARABIC</w:instrText>
      </w:r>
      <w:r w:rsidRPr="001C2B4E">
        <w:rPr>
          <w:i/>
        </w:rPr>
        <w:fldChar w:fldCharType="separate"/>
      </w:r>
      <w:r w:rsidR="009A21A4">
        <w:rPr>
          <w:i/>
          <w:noProof/>
        </w:rPr>
        <w:t>1</w:t>
      </w:r>
      <w:r w:rsidRPr="001C2B4E">
        <w:rPr>
          <w:i/>
        </w:rPr>
        <w:fldChar w:fldCharType="end"/>
      </w:r>
      <w:r w:rsidRPr="001C2B4E">
        <w:rPr>
          <w:i/>
          <w:sz w:val="18"/>
        </w:rPr>
        <w:t xml:space="preserve"> the number of people killed or seriously injured while cycling in Leeds (Leeds Data Mill, 2015)</w:t>
      </w:r>
    </w:p>
    <w:p w14:paraId="627BC3EA" w14:textId="77777777" w:rsidR="008439A9" w:rsidRDefault="008439A9">
      <w:pPr>
        <w:pStyle w:val="EndNoteBibliography"/>
        <w:ind w:left="720" w:hanging="720"/>
        <w:jc w:val="both"/>
      </w:pPr>
    </w:p>
    <w:p w14:paraId="4117D2A2" w14:textId="77777777" w:rsidR="00B91665" w:rsidRDefault="00B91665" w:rsidP="00D57F4C">
      <w:pPr>
        <w:pStyle w:val="Heading1"/>
      </w:pPr>
      <w:r>
        <w:t>Review of methods to validate flow estimates</w:t>
      </w:r>
    </w:p>
    <w:p w14:paraId="571C9CC3" w14:textId="71B946FE" w:rsidR="00B91665" w:rsidRDefault="009031AE" w:rsidP="00B03D13">
      <w:pPr>
        <w:jc w:val="both"/>
      </w:pPr>
      <w:r>
        <w:t xml:space="preserve">Methods to validate flow estimates have been evolving overtime either by the technique that is used or the data used to validate the model. </w:t>
      </w:r>
      <w:r w:rsidR="00B03D13">
        <w:t>Possibly the most use method is to use on-street counts of flows</w:t>
      </w:r>
      <w:r w:rsidR="0095360D">
        <w:t xml:space="preserve"> </w:t>
      </w:r>
      <w:r w:rsidR="00B03D13">
        <w:fldChar w:fldCharType="begin"/>
      </w:r>
      <w:r w:rsidR="0095360D">
        <w:instrText xml:space="preserve"> ADDIN ZOTERO_ITEM CSL_CITATION {"citationID":"27nsphkt2v","properties":{"formattedCitation":"(Donnelly et al., 2012; Munuzuri et al., 2012, 2004)","plainCitation":"(Donnelly et al., 2012; Munuzuri et al., 2012, 2004)"},"citationItems":[{"id":354,"uris":["http://zotero.org/groups/418217/items/EUM2DHWI"],"uri":["http://zotero.org/groups/418217/items/EUM2DHWI"],"itemData":{"id":354,"type":"chapter","title":"Process validation of urban freight and logistics models","container-title":"Seventh International Conference on City Logistics","publisher":"Elsevier Science Bv","publisher-place":"Amsterdam","page":"400-408","volume":"39","source":"Web of Science","event-place":"Amsterdam","abstract":"A number of innovative modelling approaches for the analysis of urban freight demand and its impact upon the built environment and transport infrastructure have been proposed over the past several years. These range from new and more robust synthetic models to tour-based formulations based on truck survey data to agent-based microsimulation models. As impressive as these contributions are, most have only included nominal validation efforts, typically limited to comparing the flow estimates to observed traffic counts. In many cases in both research and practice the quality and quantity of these counts are disappointing, and definitive conclusions about model validity and accuracy are difficult to draw from them. Fortunately, increasing the number of counts is far from the only option open to modellers. A far more expansive practice known as process validation can not only overcome the limitations of count data, but admit a far wider spectrum of information, data, and knowledge to the task. This paper illustrates how the process was applied to a tour-based microsimulation model of urban freight, and offers suggestions how it can be more widely applied to freight and logistics models. (C) 2012 Published by Elsevier Ltd. Selection and/or peer-review under responsibility of the 7th International Conference on City Logistics","note":"WOS:000314104200031","language":"English","author":[{"family":"Donnelly","given":"Rick"},{"family":"Thompson","given":"Russell G."},{"family":"Wigan","given":"Marcus"}],"editor":[{"family":"Taniguchi","given":"E."},{"family":"Thompson","given":"R. G."}],"issued":{"date-parts":[["2012"]]}}},{"id":353,"uris":["http://zotero.org/groups/418217/items/T9G5KSST"],"uri":["http://zotero.org/groups/418217/items/T9G5KSST"],"itemData":{"id":353,"type":"article-journal","title":"Estimation of Daily Vehicle Flows for Urban Freight Deliveries","container-title":"Journal of Urban Planning and Development","page":"43-52","volume":"138","issue":"1","source":"Web of Science","abstract":"Given its contribution to congestion, pollution, and energy consumption and the complex and changing characteristics of delivery routes, the modeling of urban freight transport is a difficult, highly data-demanding and often unreliable task. Extending other previous works that focused only on the morning peak hour, the authors have developed a trip generation model by using the available data to their maximum extent and adding other parameters that can be found through simple surveys. This trip generation model is then included as part of a four-stage process, with the trip distribution solved through entropy maximization and resulting in the estimation of an origin-destination matrix for freight transport in a city. The application to a case study in the city of Seville and the validation with on-street vehicle counts shows reasonably robust results and provides a simple and effective tool to analyze urban freight deliveries from a macroscopic point of view. DOI: 10.1061/(ASCE)UP.1943-5444.0000099. (C) 2012 American Society of Civil Engineers.","DOI":"10.1061/(ASCE)UP.1943-5444.0000099","ISSN":"0733-9488","note":"WOS:000302214600006","journalAbbreviation":"J. Urban Plan. Dev","language":"English","author":[{"family":"Munuzuri","given":"Jesus"},{"family":"Cortes","given":"Pablo"},{"family":"Onieva","given":"Luis"},{"family":"Guadix","given":"Jose"}],"issued":{"date-parts":[["2012",3]]}}},{"id":355,"uris":["http://zotero.org/groups/418217/items/HX5QJXT7"],"uri":["http://zotero.org/groups/418217/items/HX5QJXT7"],"itemData":{"id":355,"type":"book","title":"Estimation of an origin-destination matrix for urban freight transport. application to the city of Seville","publisher":"Elsevier Science Bv","publisher-place":"Amsterdam","source":"Web of Science","event-place":"Amsterdam","abstract":"This work presents the process followed to estimate an origin-destination matrix for freight transport in the city of Seville. The focus lies specially on the data acquisition process, which is normally one of the main obstacles to be faced by this type of analysis. The model used, based on entropy maximisation, and the solution algorithm, including Frank-Wolfe's linear approximations, are equally described. Results are presented graphically and then compared with vehicle flows observed from reality, allowing to extract conclusions for the validation of the model.","ISBN":"978-0-08-044260-0","note":"WOS:000226013300005","language":"English","author":[{"family":"Munuzuri","given":"J."},{"family":"Larraneta","given":"J."},{"family":"Onieva","given":"L."},{"family":"Cortes","given":"P."}],"editor":[{"family":"Taniguchi","given":"E."},{"family":"Thompson","given":"R. G."}],"issued":{"date-parts":[["2004"]]}}}],"schema":"https://github.com/citation-style-language/schema/raw/master/csl-citation.json"} </w:instrText>
      </w:r>
      <w:r w:rsidR="00B03D13">
        <w:fldChar w:fldCharType="separate"/>
      </w:r>
      <w:r w:rsidR="0095360D" w:rsidRPr="0095360D">
        <w:t>(Donnelly et al., 2012; Munuzuri et al., 2012, 2004)</w:t>
      </w:r>
      <w:r w:rsidR="00B03D13">
        <w:fldChar w:fldCharType="end"/>
      </w:r>
      <w:r w:rsidR="0095360D">
        <w:t xml:space="preserve">. However these methods are questionable with </w:t>
      </w:r>
      <w:r w:rsidR="0095360D">
        <w:fldChar w:fldCharType="begin"/>
      </w:r>
      <w:r w:rsidR="0095360D">
        <w:instrText xml:space="preserve"> ADDIN ZOTERO_ITEM CSL_CITATION {"citationID":"2pm5bk7mia","properties":{"formattedCitation":"(Donnelly et al., 2012)","plainCitation":"(Donnelly et al., 2012)"},"citationItems":[{"id":354,"uris":["http://zotero.org/groups/418217/items/EUM2DHWI"],"uri":["http://zotero.org/groups/418217/items/EUM2DHWI"],"itemData":{"id":354,"type":"chapter","title":"Process validation of urban freight and logistics models","container-title":"Seventh International Conference on City Logistics","publisher":"Elsevier Science Bv","publisher-place":"Amsterdam","page":"400-408","volume":"39","source":"Web of Science","event-place":"Amsterdam","abstract":"A number of innovative modelling approaches for the analysis of urban freight demand and its impact upon the built environment and transport infrastructure have been proposed over the past several years. These range from new and more robust synthetic models to tour-based formulations based on truck survey data to agent-based microsimulation models. As impressive as these contributions are, most have only included nominal validation efforts, typically limited to comparing the flow estimates to observed traffic counts. In many cases in both research and practice the quality and quantity of these counts are disappointing, and definitive conclusions about model validity and accuracy are difficult to draw from them. Fortunately, increasing the number of counts is far from the only option open to modellers. A far more expansive practice known as process validation can not only overcome the limitations of count data, but admit a far wider spectrum of information, data, and knowledge to the task. This paper illustrates how the process was applied to a tour-based microsimulation model of urban freight, and offers suggestions how it can be more widely applied to freight and logistics models. (C) 2012 Published by Elsevier Ltd. Selection and/or peer-review under responsibility of the 7th International Conference on City Logistics","note":"WOS:000314104200031","language":"English","author":[{"family":"Donnelly","given":"Rick"},{"family":"Thompson","given":"Russell G."},{"family":"Wigan","given":"Marcus"}],"editor":[{"family":"Taniguchi","given":"E."},{"family":"Thompson","given":"R. G."}],"issued":{"date-parts":[["2012"]]}}}],"schema":"https://github.com/citation-style-language/schema/raw/master/csl-citation.json"} </w:instrText>
      </w:r>
      <w:r w:rsidR="0095360D">
        <w:fldChar w:fldCharType="separate"/>
      </w:r>
      <w:r w:rsidR="0095360D">
        <w:t xml:space="preserve">as </w:t>
      </w:r>
      <w:r w:rsidR="0095360D" w:rsidRPr="0095360D">
        <w:t>Don</w:t>
      </w:r>
      <w:r w:rsidR="0095360D">
        <w:t>nelly et al. (</w:t>
      </w:r>
      <w:r w:rsidR="0095360D" w:rsidRPr="0095360D">
        <w:t>2012)</w:t>
      </w:r>
      <w:r w:rsidR="0095360D">
        <w:fldChar w:fldCharType="end"/>
      </w:r>
      <w:r w:rsidR="0095360D">
        <w:t xml:space="preserve"> highlights, indicating that the quality and quantity of counts makes the validation dat</w:t>
      </w:r>
      <w:r w:rsidR="00097319">
        <w:t xml:space="preserve">a poor and therefore conclusions on the validity of the model are inconclusive. Methods to improve the data collection of on street counts have been improving with the introduction of auto recognition software </w:t>
      </w:r>
      <w:r w:rsidR="00097319">
        <w:fldChar w:fldCharType="begin"/>
      </w:r>
      <w:r w:rsidR="00097319">
        <w:instrText xml:space="preserve"> ADDIN ZOTERO_ITEM CSL_CITATION {"citationID":"2iosjv2gs1","properties":{"formattedCitation":"(Khan and Raksuntorn, 2001)","plainCitation":"(Khan and Raksuntorn, 2001)"},"citationItems":[{"id":333,"uris":["http://zotero.org/groups/418217/items/I5EDRM43"],"uri":["http://zotero.org/groups/418217/items/I5EDRM43"],"itemData":{"id":333,"type":"article-journal","title":"Accuracy of Numerical Rectification of Video Images to Analyze Bicycle Traffic Scenes","container-title":"Transportation Research Record: Journal of the Transportation Research Board","page":"32-38","volume":"1773","source":"0-trrjournalonline.trb.org.wam.leeds.ac.uk (Atypon)","abstract":"A method is presented to process full motion video of traffic scenes to estimate bicycle location, speed, and acceleration at a given rate of image processing. The technique presented to estimate bicycle location data from video frames is based on transforming screen coordinates of video frames to ground or roadway coordinates and is known as rectification. The numerical technique and the error analysis are presented. This technique will allow researchers to video record traffic scenes and analyze them to estimate various microscopic and macroscopic traffic flow measures. These measures may be used to develop and validate traffic flow models. Very few studies have been conducted to study bicycle flow characteristics. The data collection technique presented here should allow researchers to collect bicycle flow data at very low cost.","DOI":"10.3141/1773-04","ISSN":"0361-1981","journalAbbreviation":"Transportation Research Record: Journal of the Transportation Research Board","author":[{"family":"Khan","given":"Sarosh"},{"family":"Raksuntorn","given":"Winai"}],"issued":{"date-parts":[["2001",1,1]]}}}],"schema":"https://github.com/citation-style-language/schema/raw/master/csl-citation.json"} </w:instrText>
      </w:r>
      <w:r w:rsidR="00097319">
        <w:fldChar w:fldCharType="separate"/>
      </w:r>
      <w:r w:rsidR="00097319" w:rsidRPr="00097319">
        <w:t>(Khan and Raksuntorn, 2001)</w:t>
      </w:r>
      <w:r w:rsidR="00097319">
        <w:fldChar w:fldCharType="end"/>
      </w:r>
      <w:r w:rsidR="00097319">
        <w:t xml:space="preserve">. </w:t>
      </w:r>
      <w:r w:rsidR="004B1D68">
        <w:t xml:space="preserve">Auto recognition software allows for continuous data capture of cyclists, therefore improving the quality and quantity issues associated with manual on-street data capture. Camera detection technology can also improve the quantity of counts to provide a more holistic overview of the transport network. </w:t>
      </w:r>
      <w:r w:rsidR="0095360D">
        <w:t xml:space="preserve"> </w:t>
      </w:r>
    </w:p>
    <w:p w14:paraId="764E3A03" w14:textId="3EF83D30" w:rsidR="000341DA" w:rsidRDefault="000341DA" w:rsidP="00B03D13">
      <w:pPr>
        <w:jc w:val="both"/>
      </w:pPr>
      <w:r>
        <w:t xml:space="preserve">Using Volunteered Geographic Information (VGI) from GPS devices and smart phones real world data can be used to help validate models </w:t>
      </w:r>
      <w:r>
        <w:fldChar w:fldCharType="begin"/>
      </w:r>
      <w:r>
        <w:instrText xml:space="preserve"> ADDIN ZOTERO_ITEM CSL_CITATION {"citationID":"2jgo02ebb1","properties":{"formattedCitation":"(Strauss et al., 2015)","plainCitation":"(Strauss et al., 2015)"},"citationItems":[{"id":326,"uris":["http://zotero.org/groups/418217/items/7MDZ7XDD"],"uri":["http://zotero.org/groups/418217/items/7MDZ7XDD"],"itemData":{"id":326,"type":"article-journal","title":"Mapping cyclist activity and injury risk in a network combining smartphone GPS data and bicycle counts","container-title":"Accident Analysis and Prevention","page":"132-142","volume":"83","source":"Web of Science","abstract":"In recent years, the modal share of cycling has been growing in North American cities. With the increase of cycling, the need of bicycle infrastructure and road safety concerns have also raised. Bicycle flows are an essential component in safety analysis. The main objective of this work is to propose a methodology to estimate and map bicycle volumes and cyclist injury risk throughout the entire network of road segments and intersections on the island of Montreal, achieved by combining smartphone GPS traces and count data. In recent years, methods have been proposed to estimate average annual daily bicycle (AADB) volume and injury risk estimates at both the intersection and segment levels using bicycle counts. However, these works have been limited to small samples of locations for which count data is available. In this work, a methodology is proposed to combine short- and long-term bicycle counts with GPS data to estimate AADB volumes along segments and intersections in the entire network. As part of the validation process, correlation is observed between AADB values obtained from GPS data and AADB values from count data, with R-squared values of 0.7 for signalized intersections, 0.58 for non-signalized intersections and between 0.48 and 0.76 for segments with and without bicycle infrastructure. The methodology is also validated through the calibration of safety performance functions using both sources of AADB estimates, from counts and from GPS data. Using the validated AADB estimates, the factors associated with injury risk were identified using data from the entire population of intersections and segments throughout Montreal. Bayesian injury risk maps are then generated and the concentrations of expected injuries and risk at signalized intersections are identified. Signalized intersections, which are often located at the intersection of major arterials, witness 4 times more injuries and 2.5 times greater risk than non-signalized intersections. A similar observation can be made for arterials which not only have a higher concentration of injuries but also injury rates (risk). On average, streets with cycle tracks have a greater concentration of injuries due to greater bicycle volumes, however, and in accordance with recent works, the individual risk per cyclist is lower, justifying the benefits of cycle tracks. (C) 2015 Elsevier Ltd. All rights reserved.","DOI":"10.1016/j.aap.2015.07.014","ISSN":"0001-4575","note":"WOS:000362135400013","journalAbbreviation":"Accid. Anal. Prev.","language":"English","author":[{"family":"Strauss","given":"Jillian"},{"family":"Miranda-Moreno","given":"Luis F."},{"family":"Morency","given":"Patrick"}],"issued":{"date-parts":[["2015",10]]}}}],"schema":"https://github.com/citation-style-language/schema/raw/master/csl-citation.json"} </w:instrText>
      </w:r>
      <w:r>
        <w:fldChar w:fldCharType="separate"/>
      </w:r>
      <w:r w:rsidRPr="000341DA">
        <w:t>(Strauss et al., 2015)</w:t>
      </w:r>
      <w:r>
        <w:fldChar w:fldCharType="end"/>
      </w:r>
      <w:r>
        <w:t xml:space="preserve">. While the use of such systems does not capture 100% of cyclists it can be inferred to be a percentage of all cyclists and therefore </w:t>
      </w:r>
      <w:r w:rsidR="00162DBC">
        <w:t xml:space="preserve">correlate to the model data. </w:t>
      </w:r>
    </w:p>
    <w:p w14:paraId="59B13400" w14:textId="77777777" w:rsidR="004B1D68" w:rsidRPr="00D57F4C" w:rsidRDefault="004B1D68" w:rsidP="00B03D13">
      <w:pPr>
        <w:jc w:val="both"/>
      </w:pPr>
    </w:p>
    <w:p w14:paraId="7FB6BA41" w14:textId="77777777" w:rsidR="008439A9" w:rsidRDefault="00034CC8" w:rsidP="00D57F4C">
      <w:pPr>
        <w:pStyle w:val="Heading1"/>
      </w:pPr>
      <w:r>
        <w:lastRenderedPageBreak/>
        <w:t>Methods</w:t>
      </w:r>
    </w:p>
    <w:p w14:paraId="20145284" w14:textId="77777777" w:rsidR="008439A9" w:rsidRDefault="00034CC8">
      <w:pPr>
        <w:pStyle w:val="Heading3"/>
        <w:jc w:val="both"/>
      </w:pPr>
      <w:r>
        <w:t>Screenline</w:t>
      </w:r>
    </w:p>
    <w:p w14:paraId="06306CF9" w14:textId="77777777" w:rsidR="0086632D" w:rsidRDefault="0086632D">
      <w:pPr>
        <w:jc w:val="both"/>
      </w:pPr>
      <w:r>
        <w:rPr>
          <w:noProof/>
          <w:lang w:eastAsia="en-GB"/>
        </w:rPr>
        <w:drawing>
          <wp:anchor distT="0" distB="0" distL="114300" distR="114300" simplePos="0" relativeHeight="251656192" behindDoc="1" locked="0" layoutInCell="1" allowOverlap="1" wp14:anchorId="5E9C8664" wp14:editId="33AB14D9">
            <wp:simplePos x="0" y="0"/>
            <wp:positionH relativeFrom="margin">
              <wp:align>right</wp:align>
            </wp:positionH>
            <wp:positionV relativeFrom="paragraph">
              <wp:posOffset>2021205</wp:posOffset>
            </wp:positionV>
            <wp:extent cx="5731510" cy="4053205"/>
            <wp:effectExtent l="19050" t="19050" r="21590" b="23495"/>
            <wp:wrapTight wrapText="bothSides">
              <wp:wrapPolygon edited="0">
                <wp:start x="-72" y="-102"/>
                <wp:lineTo x="-72" y="21624"/>
                <wp:lineTo x="21610" y="21624"/>
                <wp:lineTo x="21610" y="-102"/>
                <wp:lineTo x="-72" y="-102"/>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line.tif"/>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34CC8">
        <w:t xml:space="preserve">Measuring daily flows of traffic is usually carried out using the screenline method </w:t>
      </w:r>
      <w:r w:rsidR="00034CC8">
        <w:fldChar w:fldCharType="begin"/>
      </w:r>
      <w:r w:rsidR="00034CC8">
        <w:instrText>ADDIN EN.CITE &lt;EndNote&gt;&lt;Cite&gt;&lt;Author&gt;Nicolaisen&lt;/Author&gt;&lt;Year&gt;2014&lt;/Year&gt;&lt;RecNum&gt;15&lt;/RecNum&gt;&lt;DisplayText&gt;(Nicolaisen and Driscoll, 2014)&lt;/DisplayText&gt;&lt;record&gt;&lt;rec-number&gt;15&lt;/rec-number&gt;&lt;foreign-keys&gt;&lt;key app="EN" db-id="ae09es5tupd9faevwzmxawzqvw9ewtstadv2" timestamp="1447082085"&gt;15&lt;/key&gt;&lt;key app="ENWeb" db-id=""&gt;0&lt;/key&gt;&lt;/foreign-keys&gt;&lt;ref-type name="Journal Article"&gt;17&lt;/ref-type&gt;&lt;contributors&gt;&lt;authors&gt;&lt;author&gt;Nicolaisen, Morten Skou&lt;/author&gt;&lt;author&gt;Driscoll, Patrick Arthur&lt;/author&gt;&lt;/authors&gt;&lt;/contributors&gt;&lt;titles&gt;&lt;title&gt;Ex-PostEvaluations of Demand Forecast Accuracy: A Literature Review&lt;/title&gt;&lt;secondary-title&gt;Transport Reviews&lt;/secondary-title&gt;&lt;/titles&gt;&lt;periodical&gt;&lt;full-title&gt;Transport Reviews&lt;/full-title&gt;&lt;/periodical&gt;&lt;pages&gt;540-557&lt;/pages&gt;&lt;volume&gt;34&lt;/volume&gt;&lt;number&gt;4&lt;/number&gt;&lt;dates&gt;&lt;year&gt;2014&lt;/year&gt;&lt;/dates&gt;&lt;isbn&gt;0144-1647&amp;#xD;1464-5327&lt;/isbn&gt;&lt;urls&gt;&lt;/urls&gt;&lt;electronic-resource-num&gt;10.1080/01441647.2014.926428&lt;/electronic-resource-num&gt;&lt;/record&gt;&lt;/Cite&gt;&lt;/EndNote&gt;</w:instrText>
      </w:r>
      <w:r w:rsidR="00034CC8">
        <w:fldChar w:fldCharType="separate"/>
      </w:r>
      <w:bookmarkStart w:id="14" w:name="__Fieldmark__190_757989060"/>
      <w:r w:rsidR="00034CC8">
        <w:t>(</w:t>
      </w:r>
      <w:bookmarkStart w:id="15" w:name="__Fieldmark__170_2032961859"/>
      <w:proofErr w:type="spellStart"/>
      <w:r w:rsidR="00034CC8">
        <w:t>Nicolaisen</w:t>
      </w:r>
      <w:proofErr w:type="spellEnd"/>
      <w:r w:rsidR="00034CC8">
        <w:t xml:space="preserve"> and Driscoll, 2014)</w:t>
      </w:r>
      <w:r w:rsidR="00034CC8">
        <w:fldChar w:fldCharType="end"/>
      </w:r>
      <w:bookmarkEnd w:id="14"/>
      <w:bookmarkEnd w:id="15"/>
      <w:r w:rsidR="00034CC8">
        <w:t>. Screenline counts are usually carried out manually via pen and paper records, therefore opening them up to human error when recording data. Recently there has been an advance in computing that allows the recognition of shapes; this technology is now being used to record the number of cyclists passing a point. The added advantage of this automation is that data can be collected for every hour of everyday, whereas previously manual data collection could only be carried for as long as the user was willing to pay to record data. Therefore collecting data manually would lead to a sub-optimal dataset.</w:t>
      </w:r>
    </w:p>
    <w:p w14:paraId="46AE5204" w14:textId="0AD13F1D" w:rsidR="008439A9" w:rsidRPr="001C2B4E" w:rsidRDefault="00034CC8">
      <w:pPr>
        <w:jc w:val="both"/>
        <w:rPr>
          <w:sz w:val="20"/>
        </w:rPr>
      </w:pPr>
      <w:r w:rsidRPr="001C2B4E">
        <w:rPr>
          <w:sz w:val="20"/>
        </w:rPr>
        <w:t xml:space="preserve"> </w:t>
      </w:r>
      <w:r w:rsidR="0086632D" w:rsidRPr="001C2B4E">
        <w:rPr>
          <w:i/>
          <w:sz w:val="20"/>
        </w:rPr>
        <w:t xml:space="preserve">Figure </w:t>
      </w:r>
      <w:r w:rsidR="0086632D" w:rsidRPr="001C2B4E">
        <w:rPr>
          <w:i/>
          <w:sz w:val="20"/>
        </w:rPr>
        <w:fldChar w:fldCharType="begin"/>
      </w:r>
      <w:r w:rsidR="0086632D" w:rsidRPr="001C2B4E">
        <w:rPr>
          <w:i/>
          <w:sz w:val="20"/>
        </w:rPr>
        <w:instrText xml:space="preserve"> SEQ Figure \* ARABIC </w:instrText>
      </w:r>
      <w:r w:rsidR="0086632D" w:rsidRPr="001C2B4E">
        <w:rPr>
          <w:i/>
          <w:sz w:val="20"/>
        </w:rPr>
        <w:fldChar w:fldCharType="separate"/>
      </w:r>
      <w:r w:rsidR="009A21A4">
        <w:rPr>
          <w:i/>
          <w:noProof/>
          <w:sz w:val="20"/>
        </w:rPr>
        <w:t>2</w:t>
      </w:r>
      <w:r w:rsidR="0086632D" w:rsidRPr="001C2B4E">
        <w:rPr>
          <w:i/>
          <w:sz w:val="20"/>
        </w:rPr>
        <w:fldChar w:fldCharType="end"/>
      </w:r>
      <w:r w:rsidR="0086632D" w:rsidRPr="001C2B4E">
        <w:rPr>
          <w:i/>
          <w:sz w:val="20"/>
        </w:rPr>
        <w:t xml:space="preserve"> the location of each screenline used to validate the PCT</w:t>
      </w:r>
    </w:p>
    <w:p w14:paraId="288D48E8" w14:textId="3B79552F" w:rsidR="008439A9" w:rsidRDefault="00034CC8">
      <w:pPr>
        <w:jc w:val="both"/>
      </w:pPr>
      <w:r>
        <w:t xml:space="preserve">In this paper the screenline data was collected in April and May 2014. To try to make the data as uniform as possible counts were only recorded on days inside school term time and when the weather was not adverse. On the day of collection data was collected over a 12 hour period (7am – 7pm). Figure </w:t>
      </w:r>
      <w:r w:rsidR="0086632D">
        <w:t>2</w:t>
      </w:r>
      <w:r>
        <w:t xml:space="preserve"> shows the distribution of the survey points. </w:t>
      </w:r>
    </w:p>
    <w:p w14:paraId="699128D0" w14:textId="77777777" w:rsidR="008439A9" w:rsidRDefault="00034CC8">
      <w:pPr>
        <w:pStyle w:val="Heading3"/>
      </w:pPr>
      <w:r>
        <w:lastRenderedPageBreak/>
        <w:t>Auto-recognition camera data</w:t>
      </w:r>
      <w:r>
        <w:tab/>
      </w:r>
    </w:p>
    <w:p w14:paraId="00D7957F" w14:textId="77777777" w:rsidR="008439A9" w:rsidRDefault="00034CC8">
      <w:r>
        <w:t xml:space="preserve">Technology can now be used to help provide higher resolution count data because cameras can now detect the shape of a cyclist. Data can be recorded for the whole day over the whole year, whereas manual methods such as the screenline method only offer data for part of the year and day. </w:t>
      </w:r>
    </w:p>
    <w:p w14:paraId="698EEC1F" w14:textId="431ACD10" w:rsidR="008439A9" w:rsidRDefault="00034CC8">
      <w:r>
        <w:t xml:space="preserve">The data collected in this study has been collected from the locations seen in figure 3. The cameras detect the number of cyclists on an hourly rate as well as the direction that they are heading. The data is freely available on the Leeds Data Mill website </w:t>
      </w:r>
      <w:hyperlink r:id="rId7">
        <w:r>
          <w:rPr>
            <w:rStyle w:val="InternetLink"/>
          </w:rPr>
          <w:t>http://leedsdatamill.org/dataset/leeds-annual-cycle-growth-</w:t>
        </w:r>
      </w:hyperlink>
      <w:r>
        <w:t xml:space="preserve">. </w:t>
      </w:r>
    </w:p>
    <w:p w14:paraId="73D3F42B" w14:textId="77777777" w:rsidR="0086632D" w:rsidRDefault="0086632D" w:rsidP="0086632D">
      <w:pPr>
        <w:keepNext/>
        <w:jc w:val="both"/>
      </w:pPr>
      <w:r>
        <w:rPr>
          <w:noProof/>
          <w:lang w:eastAsia="en-GB"/>
        </w:rPr>
        <w:drawing>
          <wp:inline distT="0" distB="0" distL="0" distR="0" wp14:anchorId="1C44A436" wp14:editId="454B9C14">
            <wp:extent cx="5731510" cy="4053205"/>
            <wp:effectExtent l="19050" t="19050" r="21590" b="234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meras.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a:ln>
                      <a:solidFill>
                        <a:schemeClr val="tx1"/>
                      </a:solidFill>
                    </a:ln>
                  </pic:spPr>
                </pic:pic>
              </a:graphicData>
            </a:graphic>
          </wp:inline>
        </w:drawing>
      </w:r>
    </w:p>
    <w:p w14:paraId="2B0549F0" w14:textId="0D3994F2" w:rsidR="008439A9" w:rsidRPr="001C2B4E" w:rsidDel="001048B8" w:rsidRDefault="0086632D" w:rsidP="0086632D">
      <w:pPr>
        <w:pStyle w:val="Caption"/>
        <w:jc w:val="both"/>
        <w:rPr>
          <w:del w:id="16" w:author="Matthew Whittle [gy14mw]" w:date="2015-12-18T14:42:00Z"/>
          <w:b w:val="0"/>
          <w:i/>
          <w:sz w:val="20"/>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r w:rsidR="009A21A4">
        <w:rPr>
          <w:b w:val="0"/>
          <w:i/>
          <w:noProof/>
          <w:sz w:val="20"/>
        </w:rPr>
        <w:t>3</w:t>
      </w:r>
      <w:r w:rsidRPr="001C2B4E">
        <w:rPr>
          <w:b w:val="0"/>
          <w:i/>
          <w:sz w:val="20"/>
        </w:rPr>
        <w:fldChar w:fldCharType="end"/>
      </w:r>
      <w:r w:rsidRPr="001C2B4E">
        <w:rPr>
          <w:b w:val="0"/>
          <w:i/>
          <w:sz w:val="20"/>
        </w:rPr>
        <w:t xml:space="preserve"> the location of each camera used to validate the PCT</w:t>
      </w:r>
    </w:p>
    <w:p w14:paraId="04F257FB" w14:textId="77777777" w:rsidR="008439A9" w:rsidRDefault="008439A9">
      <w:pPr>
        <w:pStyle w:val="Caption"/>
        <w:jc w:val="both"/>
        <w:pPrChange w:id="17" w:author="Matthew Whittle [gy14mw]" w:date="2015-12-18T14:42:00Z">
          <w:pPr>
            <w:pStyle w:val="EndNoteBibliography"/>
            <w:ind w:left="720" w:hanging="720"/>
            <w:jc w:val="both"/>
          </w:pPr>
        </w:pPrChange>
      </w:pPr>
    </w:p>
    <w:p w14:paraId="31F626C6" w14:textId="0F9695CA" w:rsidR="007D1F01" w:rsidRDefault="007D1F01" w:rsidP="007D1F01">
      <w:pPr>
        <w:pStyle w:val="Heading3"/>
      </w:pPr>
      <w:r>
        <w:t>Road traffic casualty data</w:t>
      </w:r>
    </w:p>
    <w:p w14:paraId="238E0893" w14:textId="30963C47" w:rsidR="00FE3771" w:rsidRPr="00FE3771" w:rsidRDefault="00FE3771">
      <w:pPr>
        <w:pStyle w:val="EndNoteBibliography"/>
        <w:jc w:val="both"/>
        <w:pPrChange w:id="18" w:author="Matthew Whittle [gy14mw]" w:date="2015-12-18T14:42:00Z">
          <w:pPr>
            <w:pStyle w:val="EndNoteBibliography"/>
            <w:ind w:left="720" w:hanging="720"/>
            <w:jc w:val="both"/>
          </w:pPr>
        </w:pPrChange>
      </w:pPr>
      <w:r>
        <w:t xml:space="preserve">Stats19 data are police records of road traffic casualties. They are therefore biased in many ways and represent the most controversial model comparison dataset. The primary reason that Stats19 data should not be used as a proxy for where people </w:t>
      </w:r>
      <w:r>
        <w:rPr>
          <w:i/>
        </w:rPr>
        <w:t>actually</w:t>
      </w:r>
      <w:r>
        <w:t xml:space="preserve"> cycle is that the risk of injury is not uniform across the length of the road network. For this reason, models can be used to assess the geographical distribution of cycling risk</w:t>
      </w:r>
      <w:r w:rsidR="00973533">
        <w:t>. Whilst acknowledging that cycling risk is not uniform, it is important to acknowledge that there is always some risk per unit km cycled, whatever the road conditions (ref). This thinking underlies the experimental use of Stats19 data for model validation presented in this paper.</w:t>
      </w:r>
    </w:p>
    <w:p w14:paraId="4FEC9C80" w14:textId="77777777" w:rsidR="0086632D" w:rsidRDefault="0086632D">
      <w:pPr>
        <w:pStyle w:val="EndNoteBibliography"/>
        <w:ind w:left="720" w:hanging="720"/>
        <w:jc w:val="both"/>
      </w:pPr>
    </w:p>
    <w:p w14:paraId="348636F7" w14:textId="7E4F9899" w:rsidR="007D1F01" w:rsidRDefault="007D1F01">
      <w:pPr>
        <w:pStyle w:val="EndNoteBibliography"/>
        <w:ind w:left="720" w:hanging="720"/>
        <w:jc w:val="both"/>
      </w:pPr>
      <w:r>
        <w:t>Rasterisation</w:t>
      </w:r>
    </w:p>
    <w:p w14:paraId="3B480D82" w14:textId="77777777" w:rsidR="004B180B" w:rsidRDefault="004B180B">
      <w:pPr>
        <w:pStyle w:val="EndNoteBibliography"/>
        <w:ind w:left="720" w:hanging="720"/>
        <w:jc w:val="both"/>
      </w:pPr>
    </w:p>
    <w:p w14:paraId="563B108A" w14:textId="7C2C3276" w:rsidR="004B180B" w:rsidRDefault="004B180B">
      <w:pPr>
        <w:pStyle w:val="EndNoteBibliography"/>
        <w:jc w:val="both"/>
        <w:rPr>
          <w:lang w:val="en-GB"/>
        </w:rPr>
        <w:pPrChange w:id="19" w:author="Matthew Whittle [gy14mw]" w:date="2016-01-06T09:59:00Z">
          <w:pPr>
            <w:pStyle w:val="EndNoteBibliography"/>
            <w:ind w:left="720" w:hanging="720"/>
            <w:jc w:val="both"/>
          </w:pPr>
        </w:pPrChange>
      </w:pPr>
      <w:r w:rsidRPr="00AF3FEA">
        <w:rPr>
          <w:lang w:val="en-GB"/>
        </w:rPr>
        <w:t>Because of the highly distributed nature of the Stats19 data and the fact that it measures a fundamentally different thing from the daily cyclist count estimated by the model, its format need</w:t>
      </w:r>
      <w:r>
        <w:rPr>
          <w:lang w:val="en-GB"/>
        </w:rPr>
        <w:t>ed to be transformed before quantitative comparisons could be made. Building on the methods presented by Larson et al. (2013), it was decided to transform both datasets into raster format. This allowed direct comparison between seemingly incommensurable datasets. In addition, the process of ‘</w:t>
      </w:r>
      <w:proofErr w:type="spellStart"/>
      <w:r>
        <w:rPr>
          <w:lang w:val="en-GB"/>
        </w:rPr>
        <w:t>rasterisation</w:t>
      </w:r>
      <w:proofErr w:type="spellEnd"/>
      <w:r>
        <w:rPr>
          <w:lang w:val="en-GB"/>
        </w:rPr>
        <w:t>’ is computationally efficient, accounts for the majority of ‘NA’ cells where there is no model output or crashes and provides a way to acknowledge spatial inaccuracies in the Stats19 data. The process of rasterization involved 3 stages, resulting in the raster data presented in Figure x:</w:t>
      </w:r>
    </w:p>
    <w:p w14:paraId="2F160E37" w14:textId="58E031C3" w:rsidR="004B180B" w:rsidRDefault="004B180B">
      <w:pPr>
        <w:pStyle w:val="EndNoteBibliography"/>
        <w:numPr>
          <w:ilvl w:val="0"/>
          <w:numId w:val="3"/>
        </w:numPr>
        <w:ind w:left="567" w:hanging="567"/>
        <w:jc w:val="both"/>
        <w:rPr>
          <w:lang w:val="en-GB"/>
        </w:rPr>
        <w:pPrChange w:id="20" w:author="Matthew Whittle [gy14mw]" w:date="2016-01-06T09:59:00Z">
          <w:pPr>
            <w:pStyle w:val="EndNoteBibliography"/>
            <w:numPr>
              <w:numId w:val="3"/>
            </w:numPr>
            <w:ind w:left="720" w:hanging="360"/>
            <w:jc w:val="both"/>
          </w:pPr>
        </w:pPrChange>
      </w:pPr>
      <w:r>
        <w:rPr>
          <w:lang w:val="en-GB"/>
        </w:rPr>
        <w:t>Create a raster grid within a</w:t>
      </w:r>
      <w:r w:rsidR="00D92596">
        <w:rPr>
          <w:lang w:val="en-GB"/>
        </w:rPr>
        <w:t xml:space="preserve"> bounding box surrounding the study area and a cell size pre-determined by the user (50 m was used initially).</w:t>
      </w:r>
    </w:p>
    <w:p w14:paraId="5D030B95" w14:textId="443C8F80" w:rsidR="00D92596" w:rsidRDefault="00D92596">
      <w:pPr>
        <w:pStyle w:val="EndNoteBibliography"/>
        <w:numPr>
          <w:ilvl w:val="0"/>
          <w:numId w:val="3"/>
        </w:numPr>
        <w:ind w:left="567" w:hanging="567"/>
        <w:jc w:val="both"/>
        <w:rPr>
          <w:lang w:val="en-GB"/>
        </w:rPr>
        <w:pPrChange w:id="21" w:author="Matthew Whittle [gy14mw]" w:date="2016-01-06T09:59:00Z">
          <w:pPr>
            <w:pStyle w:val="EndNoteBibliography"/>
            <w:numPr>
              <w:numId w:val="3"/>
            </w:numPr>
            <w:ind w:left="720" w:hanging="360"/>
            <w:jc w:val="both"/>
          </w:pPr>
        </w:pPrChange>
      </w:pPr>
      <w:r>
        <w:rPr>
          <w:lang w:val="en-GB"/>
        </w:rPr>
        <w:t>Rasterise the Stats19 data. This was done initially using a simple count method whereby each record added a value of 1 to the cell it was in.</w:t>
      </w:r>
    </w:p>
    <w:p w14:paraId="635B64F2" w14:textId="3699F16A" w:rsidR="00D92596" w:rsidRDefault="00D92596">
      <w:pPr>
        <w:pStyle w:val="EndNoteBibliography"/>
        <w:numPr>
          <w:ilvl w:val="0"/>
          <w:numId w:val="3"/>
        </w:numPr>
        <w:ind w:left="567" w:hanging="567"/>
        <w:jc w:val="both"/>
        <w:rPr>
          <w:lang w:val="en-GB"/>
        </w:rPr>
        <w:pPrChange w:id="22" w:author="Matthew Whittle [gy14mw]" w:date="2016-01-06T09:59:00Z">
          <w:pPr>
            <w:pStyle w:val="EndNoteBibliography"/>
            <w:numPr>
              <w:numId w:val="3"/>
            </w:numPr>
            <w:ind w:left="720" w:hanging="360"/>
            <w:jc w:val="both"/>
          </w:pPr>
        </w:pPrChange>
      </w:pPr>
      <w:r>
        <w:rPr>
          <w:lang w:val="en-GB"/>
        </w:rPr>
        <w:t>Rasterise the model output. This was more complicated due to the curvilinear nature of the lines and the fact that the model result cannot easily be converted into a count per raster cell. To deal with this problem we sampled points on each segment of the road network represented by the network, with the number of points set proportional to the length of the segment (representing cumulative risk) multiplied by the estimated number of cyclists on that part of the road network.</w:t>
      </w:r>
    </w:p>
    <w:p w14:paraId="059EC28B" w14:textId="77777777" w:rsidR="00D92596" w:rsidRDefault="00D92596">
      <w:pPr>
        <w:pStyle w:val="EndNoteBibliography"/>
        <w:jc w:val="both"/>
        <w:rPr>
          <w:lang w:val="en-GB"/>
        </w:rPr>
      </w:pPr>
    </w:p>
    <w:p w14:paraId="4ACF3BB6" w14:textId="53EAA76D" w:rsidR="00D92596" w:rsidRDefault="00D92596">
      <w:pPr>
        <w:pStyle w:val="EndNoteBibliography"/>
        <w:jc w:val="both"/>
        <w:rPr>
          <w:lang w:val="en-GB"/>
        </w:rPr>
      </w:pPr>
      <w:r>
        <w:rPr>
          <w:lang w:val="en-GB"/>
        </w:rPr>
        <w:t>The output from this rasterization process are illustrated in Fig. x below.</w:t>
      </w:r>
    </w:p>
    <w:p w14:paraId="1358E234" w14:textId="77777777" w:rsidR="00D92596" w:rsidRDefault="00D92596">
      <w:pPr>
        <w:pStyle w:val="EndNoteBibliography"/>
        <w:jc w:val="both"/>
        <w:rPr>
          <w:lang w:val="en-GB"/>
        </w:rPr>
      </w:pPr>
    </w:p>
    <w:p w14:paraId="6C25E5D3" w14:textId="55309E57" w:rsidR="00D92596" w:rsidRDefault="00D92596">
      <w:pPr>
        <w:pStyle w:val="EndNoteBibliography"/>
        <w:jc w:val="both"/>
        <w:rPr>
          <w:lang w:val="en-GB"/>
        </w:rPr>
      </w:pPr>
      <w:r>
        <w:rPr>
          <w:noProof/>
          <w:lang w:val="en-GB" w:eastAsia="en-GB"/>
        </w:rPr>
        <w:drawing>
          <wp:inline distT="0" distB="0" distL="0" distR="0" wp14:anchorId="45375E59" wp14:editId="318EDAB8">
            <wp:extent cx="5731510" cy="25609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ster-comparison-stats1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50699671" w14:textId="54BBB633" w:rsidR="00D92596" w:rsidRPr="00AF3FEA" w:rsidDel="001048B8" w:rsidRDefault="00D92596">
      <w:pPr>
        <w:pStyle w:val="EndNoteBibliography"/>
        <w:jc w:val="both"/>
        <w:rPr>
          <w:del w:id="23" w:author="Matthew Whittle [gy14mw]" w:date="2015-12-18T14:41:00Z"/>
          <w:lang w:val="en-GB"/>
        </w:rPr>
      </w:pPr>
      <w:r>
        <w:rPr>
          <w:lang w:val="en-GB"/>
        </w:rPr>
        <w:t>Figure x: the raster output of the Stats19 data (left) and the model output data (right) after the rasterization process.</w:t>
      </w:r>
    </w:p>
    <w:p w14:paraId="068F64C2" w14:textId="77777777" w:rsidR="004B180B" w:rsidDel="001048B8" w:rsidRDefault="004B180B">
      <w:pPr>
        <w:pStyle w:val="EndNoteBibliography"/>
        <w:ind w:left="720" w:hanging="720"/>
        <w:jc w:val="both"/>
        <w:rPr>
          <w:del w:id="24" w:author="Matthew Whittle [gy14mw]" w:date="2015-12-18T14:41:00Z"/>
        </w:rPr>
      </w:pPr>
    </w:p>
    <w:p w14:paraId="1BF76E4F" w14:textId="77777777" w:rsidR="007D1F01" w:rsidRDefault="007D1F01">
      <w:pPr>
        <w:pStyle w:val="EndNoteBibliography"/>
        <w:jc w:val="both"/>
        <w:pPrChange w:id="25" w:author="Matthew Whittle [gy14mw]" w:date="2016-01-06T09:59:00Z">
          <w:pPr>
            <w:pStyle w:val="EndNoteBibliography"/>
            <w:ind w:left="720" w:hanging="720"/>
            <w:jc w:val="both"/>
          </w:pPr>
        </w:pPrChange>
      </w:pPr>
    </w:p>
    <w:p w14:paraId="26FD0487" w14:textId="2FE2B655" w:rsidR="008439A9" w:rsidRDefault="00034CC8">
      <w:pPr>
        <w:pStyle w:val="Heading1"/>
        <w:jc w:val="both"/>
        <w:pPrChange w:id="26" w:author="Matthew Whittle [gy14mw]" w:date="2016-01-06T09:59:00Z">
          <w:pPr>
            <w:pStyle w:val="Heading1"/>
          </w:pPr>
        </w:pPrChange>
      </w:pPr>
      <w:r>
        <w:lastRenderedPageBreak/>
        <w:t>Results</w:t>
      </w:r>
    </w:p>
    <w:p w14:paraId="53A38702" w14:textId="49CAC574" w:rsidR="008439A9" w:rsidRDefault="0086632D">
      <w:pPr>
        <w:pStyle w:val="Heading2"/>
      </w:pPr>
      <w:r>
        <w:t>Screenline</w:t>
      </w:r>
    </w:p>
    <w:p w14:paraId="45C2F9AA" w14:textId="4838A38D" w:rsidR="00002ADF" w:rsidRDefault="00002ADF">
      <w:pPr>
        <w:jc w:val="both"/>
        <w:rPr>
          <w:ins w:id="27" w:author="Matthew Whittle [gy14mw]" w:date="2015-12-18T15:06:00Z"/>
        </w:rPr>
      </w:pPr>
      <w:r>
        <w:t xml:space="preserve">Figures 4 and 5 display the data for the screenline counts and the PCT model prediction. Figure 4 shows that the average daily number of cyclists for the screenline data is much higher </w:t>
      </w:r>
      <w:r w:rsidR="00E05EE1">
        <w:t>than</w:t>
      </w:r>
      <w:r>
        <w:t xml:space="preserve"> the PCT model. However the PCT model </w:t>
      </w:r>
      <w:r w:rsidR="00E05EE1">
        <w:t xml:space="preserve">only accounts for commute cyclists, therefore this trend is too be expected. </w:t>
      </w:r>
    </w:p>
    <w:p w14:paraId="0D93FD15" w14:textId="1A734623" w:rsidR="001048B8" w:rsidRDefault="00382EEF">
      <w:pPr>
        <w:jc w:val="both"/>
        <w:rPr>
          <w:ins w:id="28" w:author="Matthew Whittle [gy14mw]" w:date="2015-12-18T14:36:00Z"/>
        </w:rPr>
      </w:pPr>
      <w:ins w:id="29" w:author="Matthew Whittle [gy14mw]" w:date="2015-12-18T15:09:00Z">
        <w:r>
          <w:rPr>
            <w:noProof/>
            <w:lang w:eastAsia="en-GB"/>
          </w:rPr>
          <w:drawing>
            <wp:inline distT="0" distB="0" distL="0" distR="0" wp14:anchorId="107B6942" wp14:editId="5D6F165C">
              <wp:extent cx="5731510" cy="3152140"/>
              <wp:effectExtent l="0" t="0" r="2540" b="1016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ins>
    </w:p>
    <w:p w14:paraId="1D94B343" w14:textId="46C0B9D7" w:rsidR="00FC5D00" w:rsidRPr="00002ADF" w:rsidRDefault="001048B8">
      <w:pPr>
        <w:pStyle w:val="Caption"/>
        <w:jc w:val="both"/>
        <w:pPrChange w:id="30" w:author="Matthew Whittle [gy14mw]" w:date="2016-01-06T09:59:00Z">
          <w:pPr>
            <w:jc w:val="both"/>
          </w:pPr>
        </w:pPrChange>
      </w:pPr>
      <w:ins w:id="31" w:author="Matthew Whittle [gy14mw]" w:date="2015-12-18T14:36:00Z">
        <w:r>
          <w:t xml:space="preserve">Figure X </w:t>
        </w:r>
      </w:ins>
    </w:p>
    <w:p w14:paraId="6EA8333F" w14:textId="32BBE76D" w:rsidR="00002ADF" w:rsidRPr="00002ADF" w:rsidRDefault="00E05EE1">
      <w:pPr>
        <w:jc w:val="both"/>
        <w:pPrChange w:id="32" w:author="Matthew Whittle [gy14mw]" w:date="2016-01-06T09:59:00Z">
          <w:pPr/>
        </w:pPrChange>
      </w:pPr>
      <w:del w:id="33" w:author="Matthew Whittle [gy14mw]" w:date="2015-12-18T14:36:00Z">
        <w:r w:rsidDel="001048B8">
          <w:rPr>
            <w:noProof/>
            <w:lang w:eastAsia="en-GB"/>
          </w:rPr>
          <mc:AlternateContent>
            <mc:Choice Requires="wpg">
              <w:drawing>
                <wp:anchor distT="0" distB="0" distL="114300" distR="114300" simplePos="0" relativeHeight="251661312" behindDoc="0" locked="0" layoutInCell="1" allowOverlap="1" wp14:anchorId="5D0F6780" wp14:editId="067E34CA">
                  <wp:simplePos x="0" y="0"/>
                  <wp:positionH relativeFrom="column">
                    <wp:posOffset>-38404</wp:posOffset>
                  </wp:positionH>
                  <wp:positionV relativeFrom="paragraph">
                    <wp:posOffset>285115</wp:posOffset>
                  </wp:positionV>
                  <wp:extent cx="5762925" cy="3127375"/>
                  <wp:effectExtent l="0" t="0" r="9525" b="0"/>
                  <wp:wrapTight wrapText="bothSides">
                    <wp:wrapPolygon edited="0">
                      <wp:start x="71" y="0"/>
                      <wp:lineTo x="0" y="395"/>
                      <wp:lineTo x="0" y="18815"/>
                      <wp:lineTo x="10782" y="18947"/>
                      <wp:lineTo x="643" y="19999"/>
                      <wp:lineTo x="0" y="19999"/>
                      <wp:lineTo x="0" y="21446"/>
                      <wp:lineTo x="21564" y="21446"/>
                      <wp:lineTo x="21564" y="19999"/>
                      <wp:lineTo x="10782" y="18947"/>
                      <wp:lineTo x="20208" y="18947"/>
                      <wp:lineTo x="21564" y="18683"/>
                      <wp:lineTo x="21493" y="395"/>
                      <wp:lineTo x="21279" y="0"/>
                      <wp:lineTo x="71" y="0"/>
                    </wp:wrapPolygon>
                  </wp:wrapTight>
                  <wp:docPr id="13" name="Group 13"/>
                  <wp:cNvGraphicFramePr/>
                  <a:graphic xmlns:a="http://schemas.openxmlformats.org/drawingml/2006/main">
                    <a:graphicData uri="http://schemas.microsoft.com/office/word/2010/wordprocessingGroup">
                      <wpg:wgp>
                        <wpg:cNvGrpSpPr/>
                        <wpg:grpSpPr>
                          <a:xfrm>
                            <a:off x="0" y="0"/>
                            <a:ext cx="5762925" cy="3127375"/>
                            <a:chOff x="-38404" y="-85725"/>
                            <a:chExt cx="5762925" cy="3127375"/>
                          </a:xfrm>
                        </wpg:grpSpPr>
                        <wpg:graphicFrame>
                          <wpg:cNvPr id="6" name="Object2"/>
                          <wpg:cNvFrPr/>
                          <wpg:xfrm>
                            <a:off x="-38404" y="-85725"/>
                            <a:ext cx="5724525" cy="2724150"/>
                          </wpg:xfrm>
                          <a:graphic>
                            <a:graphicData uri="http://schemas.openxmlformats.org/drawingml/2006/chart">
                              <c:chart xmlns:c="http://schemas.openxmlformats.org/drawingml/2006/chart" xmlns:r="http://schemas.openxmlformats.org/officeDocument/2006/relationships" r:id="rId11"/>
                            </a:graphicData>
                          </a:graphic>
                        </wpg:graphicFrame>
                        <wps:wsp>
                          <wps:cNvPr id="11" name="Text Box 11"/>
                          <wps:cNvSpPr txBox="1"/>
                          <wps:spPr>
                            <a:xfrm>
                              <a:off x="-4" y="2819400"/>
                              <a:ext cx="5724525" cy="222250"/>
                            </a:xfrm>
                            <a:prstGeom prst="rect">
                              <a:avLst/>
                            </a:prstGeom>
                            <a:solidFill>
                              <a:prstClr val="white"/>
                            </a:solidFill>
                            <a:ln>
                              <a:noFill/>
                            </a:ln>
                            <a:effectLst/>
                          </wps:spPr>
                          <wps:txbx>
                            <w:txbxContent>
                              <w:p w14:paraId="55E80BA6" w14:textId="3FE74192" w:rsidR="00002ADF" w:rsidRPr="001C2B4E" w:rsidRDefault="00002ADF" w:rsidP="00002ADF">
                                <w:pPr>
                                  <w:pStyle w:val="Caption"/>
                                  <w:rPr>
                                    <w:b w:val="0"/>
                                    <w:i/>
                                    <w:noProof/>
                                    <w:sz w:val="22"/>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ins w:id="34" w:author="Matthew Whittle [gy14mw]" w:date="2016-01-07T16:12:00Z">
                                  <w:r w:rsidR="009A21A4">
                                    <w:rPr>
                                      <w:b w:val="0"/>
                                      <w:i/>
                                      <w:noProof/>
                                      <w:sz w:val="20"/>
                                    </w:rPr>
                                    <w:t>4</w:t>
                                  </w:r>
                                </w:ins>
                                <w:del w:id="35" w:author="Matthew Whittle [gy14mw]" w:date="2015-12-18T14:36:00Z">
                                  <w:r w:rsidR="00BC7D49" w:rsidRPr="001C2B4E" w:rsidDel="001048B8">
                                    <w:rPr>
                                      <w:b w:val="0"/>
                                      <w:i/>
                                      <w:noProof/>
                                      <w:sz w:val="20"/>
                                    </w:rPr>
                                    <w:delText>4</w:delText>
                                  </w:r>
                                </w:del>
                                <w:r w:rsidRPr="001C2B4E">
                                  <w:rPr>
                                    <w:b w:val="0"/>
                                    <w:i/>
                                    <w:sz w:val="20"/>
                                  </w:rPr>
                                  <w:fldChar w:fldCharType="end"/>
                                </w:r>
                                <w:r w:rsidR="00E05EE1" w:rsidRPr="001C2B4E">
                                  <w:rPr>
                                    <w:b w:val="0"/>
                                    <w:i/>
                                    <w:sz w:val="20"/>
                                  </w:rPr>
                                  <w:t xml:space="preserve"> the screenline location daily average number of cyclists and the model prediction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0F6780" id="Group 13" o:spid="_x0000_s1026" style="position:absolute;left:0;text-align:left;margin-left:-3pt;margin-top:22.45pt;width:453.75pt;height:246.25pt;z-index:251661312;mso-width-relative:margin;mso-height-relative:margin" coordorigin="-384,-857" coordsize="57629,31273"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2" o:spid="_x0000_s1027" type="#_x0000_t75" style="position:absolute;left:-445;top:-918;width:57363;height:2737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">
                    <v:imagedata r:id="rId12" o:title=""/>
                    <o:lock v:ext="edit" aspectratio="f"/>
                  </v:shape>
                  <v:shapetype id="_x0000_t202" coordsize="21600,21600" o:spt="202" path="m,l,21600r21600,l21600,xe">
                    <v:stroke joinstyle="miter"/>
                    <v:path gradientshapeok="t" o:connecttype="rect"/>
                  </v:shapetype>
                  <v:shape id="Text Box 11" o:spid="_x0000_s1028" type="#_x0000_t202" style="position:absolute;top:28194;width:57245;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14:paraId="55E80BA6" w14:textId="3FE74192" w:rsidR="00002ADF" w:rsidRPr="001C2B4E" w:rsidRDefault="00002ADF" w:rsidP="00002ADF">
                          <w:pPr>
                            <w:pStyle w:val="Caption"/>
                            <w:rPr>
                              <w:b w:val="0"/>
                              <w:i/>
                              <w:noProof/>
                              <w:sz w:val="22"/>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ins w:id="36" w:author="Matthew Whittle [gy14mw]" w:date="2016-01-07T16:12:00Z">
                            <w:r w:rsidR="009A21A4">
                              <w:rPr>
                                <w:b w:val="0"/>
                                <w:i/>
                                <w:noProof/>
                                <w:sz w:val="20"/>
                              </w:rPr>
                              <w:t>4</w:t>
                            </w:r>
                          </w:ins>
                          <w:del w:id="37" w:author="Matthew Whittle [gy14mw]" w:date="2015-12-18T14:36:00Z">
                            <w:r w:rsidR="00BC7D49" w:rsidRPr="001C2B4E" w:rsidDel="001048B8">
                              <w:rPr>
                                <w:b w:val="0"/>
                                <w:i/>
                                <w:noProof/>
                                <w:sz w:val="20"/>
                              </w:rPr>
                              <w:delText>4</w:delText>
                            </w:r>
                          </w:del>
                          <w:r w:rsidRPr="001C2B4E">
                            <w:rPr>
                              <w:b w:val="0"/>
                              <w:i/>
                              <w:sz w:val="20"/>
                            </w:rPr>
                            <w:fldChar w:fldCharType="end"/>
                          </w:r>
                          <w:r w:rsidR="00E05EE1" w:rsidRPr="001C2B4E">
                            <w:rPr>
                              <w:b w:val="0"/>
                              <w:i/>
                              <w:sz w:val="20"/>
                            </w:rPr>
                            <w:t xml:space="preserve"> the screenline location daily average number of cyclists and the model prediction </w:t>
                          </w:r>
                        </w:p>
                      </w:txbxContent>
                    </v:textbox>
                  </v:shape>
                  <w10:wrap type="tight"/>
                </v:group>
                <o:OLEObject Type="Embed" ProgID="Excel.Chart.8" ShapeID="Object2" DrawAspect="Content" ObjectID="_1513688736" r:id="rId13">
                  <o:FieldCodes>\s</o:FieldCodes>
                </o:OLEObject>
              </w:pict>
            </mc:Fallback>
          </mc:AlternateContent>
        </w:r>
        <w:r w:rsidR="00002ADF" w:rsidDel="001048B8">
          <w:rPr>
            <w:noProof/>
            <w:lang w:eastAsia="en-GB"/>
          </w:rPr>
          <mc:AlternateContent>
            <mc:Choice Requires="wpg">
              <w:drawing>
                <wp:anchor distT="0" distB="0" distL="114300" distR="114300" simplePos="0" relativeHeight="251664384" behindDoc="0" locked="0" layoutInCell="1" allowOverlap="1" wp14:anchorId="111F1E85" wp14:editId="6DAA035B">
                  <wp:simplePos x="0" y="0"/>
                  <wp:positionH relativeFrom="column">
                    <wp:posOffset>-47297</wp:posOffset>
                  </wp:positionH>
                  <wp:positionV relativeFrom="paragraph">
                    <wp:posOffset>3740719</wp:posOffset>
                  </wp:positionV>
                  <wp:extent cx="5781342" cy="3206751"/>
                  <wp:effectExtent l="0" t="0" r="0" b="0"/>
                  <wp:wrapTight wrapText="bothSides">
                    <wp:wrapPolygon edited="0">
                      <wp:start x="71" y="0"/>
                      <wp:lineTo x="0" y="385"/>
                      <wp:lineTo x="0" y="21429"/>
                      <wp:lineTo x="21496" y="21429"/>
                      <wp:lineTo x="21496" y="14371"/>
                      <wp:lineTo x="21424" y="385"/>
                      <wp:lineTo x="21282" y="0"/>
                      <wp:lineTo x="71" y="0"/>
                    </wp:wrapPolygon>
                  </wp:wrapTight>
                  <wp:docPr id="14" name="Group 14"/>
                  <wp:cNvGraphicFramePr/>
                  <a:graphic xmlns:a="http://schemas.openxmlformats.org/drawingml/2006/main">
                    <a:graphicData uri="http://schemas.microsoft.com/office/word/2010/wordprocessingGroup">
                      <wpg:wgp>
                        <wpg:cNvGrpSpPr/>
                        <wpg:grpSpPr>
                          <a:xfrm>
                            <a:off x="0" y="0"/>
                            <a:ext cx="5781342" cy="3206751"/>
                            <a:chOff x="457200" y="-76200"/>
                            <a:chExt cx="5781342" cy="3206751"/>
                          </a:xfrm>
                        </wpg:grpSpPr>
                        <wpg:graphicFrame>
                          <wpg:cNvPr id="7" name="Object3"/>
                          <wpg:cNvFrPr/>
                          <wpg:xfrm>
                            <a:off x="457200" y="-76200"/>
                            <a:ext cx="5734050" cy="2857500"/>
                          </wpg:xfrm>
                          <a:graphic>
                            <a:graphicData uri="http://schemas.openxmlformats.org/drawingml/2006/chart">
                              <c:chart xmlns:c="http://schemas.openxmlformats.org/drawingml/2006/chart" xmlns:r="http://schemas.openxmlformats.org/officeDocument/2006/relationships" r:id="rId14"/>
                            </a:graphicData>
                          </a:graphic>
                        </wpg:graphicFrame>
                        <wps:wsp>
                          <wps:cNvPr id="12" name="Text Box 12"/>
                          <wps:cNvSpPr txBox="1"/>
                          <wps:spPr>
                            <a:xfrm>
                              <a:off x="504492" y="2908301"/>
                              <a:ext cx="5734050" cy="222250"/>
                            </a:xfrm>
                            <a:prstGeom prst="rect">
                              <a:avLst/>
                            </a:prstGeom>
                            <a:solidFill>
                              <a:prstClr val="white"/>
                            </a:solidFill>
                            <a:ln>
                              <a:noFill/>
                            </a:ln>
                            <a:effectLst/>
                          </wps:spPr>
                          <wps:txbx>
                            <w:txbxContent>
                              <w:p w14:paraId="2A570FF4" w14:textId="0C5D7E2D" w:rsidR="00002ADF" w:rsidRPr="001C2B4E" w:rsidRDefault="00002ADF" w:rsidP="00002ADF">
                                <w:pPr>
                                  <w:pStyle w:val="Caption"/>
                                  <w:rPr>
                                    <w:b w:val="0"/>
                                    <w:i/>
                                    <w:noProof/>
                                    <w:sz w:val="20"/>
                                    <w:szCs w:val="24"/>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ins w:id="38" w:author="Matthew Whittle [gy14mw]" w:date="2016-01-07T16:12:00Z">
                                  <w:r w:rsidR="009A21A4">
                                    <w:rPr>
                                      <w:b w:val="0"/>
                                      <w:i/>
                                      <w:noProof/>
                                      <w:sz w:val="20"/>
                                    </w:rPr>
                                    <w:t>5</w:t>
                                  </w:r>
                                </w:ins>
                                <w:del w:id="39" w:author="Matthew Whittle [gy14mw]" w:date="2015-12-18T14:36:00Z">
                                  <w:r w:rsidR="00BC7D49" w:rsidRPr="001C2B4E" w:rsidDel="001048B8">
                                    <w:rPr>
                                      <w:b w:val="0"/>
                                      <w:i/>
                                      <w:noProof/>
                                      <w:sz w:val="20"/>
                                    </w:rPr>
                                    <w:delText>5</w:delText>
                                  </w:r>
                                </w:del>
                                <w:r w:rsidRPr="001C2B4E">
                                  <w:rPr>
                                    <w:b w:val="0"/>
                                    <w:i/>
                                    <w:sz w:val="20"/>
                                  </w:rPr>
                                  <w:fldChar w:fldCharType="end"/>
                                </w:r>
                                <w:r w:rsidR="00E05EE1" w:rsidRPr="001C2B4E">
                                  <w:rPr>
                                    <w:b w:val="0"/>
                                    <w:i/>
                                    <w:sz w:val="20"/>
                                  </w:rPr>
                                  <w:t xml:space="preserve"> the relationship between the model prediction and the real world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1F1E85" id="Group 14" o:spid="_x0000_s1029" style="position:absolute;left:0;text-align:left;margin-left:-3.7pt;margin-top:294.55pt;width:455.2pt;height:252.5pt;z-index:251664384;mso-width-relative:margin;mso-height-relative:margin" coordorigin="4572,-762" coordsize="57813,32067"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">
                  <v:shape id="Object3" o:spid="_x0000_s1030" type="#_x0000_t75" style="position:absolute;left:4511;top:-822;width:57485;height:2871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">
                    <v:imagedata r:id="rId15" o:title=""/>
                    <o:lock v:ext="edit" aspectratio="f"/>
                  </v:shape>
                  <v:shape id="Text Box 12" o:spid="_x0000_s1031" type="#_x0000_t202" style="position:absolute;left:5044;top:29083;width:57341;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14:paraId="2A570FF4" w14:textId="0C5D7E2D" w:rsidR="00002ADF" w:rsidRPr="001C2B4E" w:rsidRDefault="00002ADF" w:rsidP="00002ADF">
                          <w:pPr>
                            <w:pStyle w:val="Caption"/>
                            <w:rPr>
                              <w:b w:val="0"/>
                              <w:i/>
                              <w:noProof/>
                              <w:sz w:val="20"/>
                              <w:szCs w:val="24"/>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ins w:id="40" w:author="Matthew Whittle [gy14mw]" w:date="2016-01-07T16:12:00Z">
                            <w:r w:rsidR="009A21A4">
                              <w:rPr>
                                <w:b w:val="0"/>
                                <w:i/>
                                <w:noProof/>
                                <w:sz w:val="20"/>
                              </w:rPr>
                              <w:t>5</w:t>
                            </w:r>
                          </w:ins>
                          <w:del w:id="41" w:author="Matthew Whittle [gy14mw]" w:date="2015-12-18T14:36:00Z">
                            <w:r w:rsidR="00BC7D49" w:rsidRPr="001C2B4E" w:rsidDel="001048B8">
                              <w:rPr>
                                <w:b w:val="0"/>
                                <w:i/>
                                <w:noProof/>
                                <w:sz w:val="20"/>
                              </w:rPr>
                              <w:delText>5</w:delText>
                            </w:r>
                          </w:del>
                          <w:r w:rsidRPr="001C2B4E">
                            <w:rPr>
                              <w:b w:val="0"/>
                              <w:i/>
                              <w:sz w:val="20"/>
                            </w:rPr>
                            <w:fldChar w:fldCharType="end"/>
                          </w:r>
                          <w:r w:rsidR="00E05EE1" w:rsidRPr="001C2B4E">
                            <w:rPr>
                              <w:b w:val="0"/>
                              <w:i/>
                              <w:sz w:val="20"/>
                            </w:rPr>
                            <w:t xml:space="preserve"> the relationship between the model prediction and the real world data </w:t>
                          </w:r>
                        </w:p>
                      </w:txbxContent>
                    </v:textbox>
                  </v:shape>
                  <w10:wrap type="tight"/>
                </v:group>
                <o:OLEObject Type="Embed" ProgID="Excel.Chart.8" ShapeID="Object3" DrawAspect="Content" ObjectID="_1513688737" r:id="rId16">
                  <o:FieldCodes>\s</o:FieldCodes>
                </o:OLEObject>
              </w:pict>
            </mc:Fallback>
          </mc:AlternateContent>
        </w:r>
      </w:del>
    </w:p>
    <w:p w14:paraId="041ACD5E" w14:textId="77777777" w:rsidR="001048B8" w:rsidRDefault="001048B8">
      <w:pPr>
        <w:pStyle w:val="EndNoteBibliography"/>
        <w:keepNext/>
        <w:jc w:val="both"/>
        <w:rPr>
          <w:ins w:id="42" w:author="Matthew Whittle [gy14mw]" w:date="2015-12-18T14:37:00Z"/>
        </w:rPr>
        <w:pPrChange w:id="43" w:author="Matthew Whittle [gy14mw]" w:date="2016-01-06T09:59:00Z">
          <w:pPr>
            <w:pStyle w:val="EndNoteBibliography"/>
            <w:jc w:val="both"/>
          </w:pPr>
        </w:pPrChange>
      </w:pPr>
      <w:ins w:id="44" w:author="Matthew Whittle [gy14mw]" w:date="2015-12-18T14:37:00Z">
        <w:r>
          <w:rPr>
            <w:noProof/>
            <w:lang w:val="en-GB" w:eastAsia="en-GB"/>
          </w:rPr>
          <w:lastRenderedPageBreak/>
          <w:drawing>
            <wp:inline distT="0" distB="0" distL="0" distR="0" wp14:anchorId="54DD99A2" wp14:editId="015A50D2">
              <wp:extent cx="5719445" cy="3062177"/>
              <wp:effectExtent l="0" t="0" r="14605" b="508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ins>
    </w:p>
    <w:p w14:paraId="6DDFA96C" w14:textId="5EAD293A" w:rsidR="008439A9" w:rsidRDefault="001048B8">
      <w:pPr>
        <w:pStyle w:val="Caption"/>
        <w:jc w:val="both"/>
        <w:pPrChange w:id="45" w:author="Matthew Whittle [gy14mw]" w:date="2016-01-06T09:59:00Z">
          <w:pPr>
            <w:pStyle w:val="EndNoteBibliography"/>
            <w:jc w:val="both"/>
          </w:pPr>
        </w:pPrChange>
      </w:pPr>
      <w:ins w:id="46" w:author="Matthew Whittle [gy14mw]" w:date="2015-12-18T14:37:00Z">
        <w:r>
          <w:t>Figure X</w:t>
        </w:r>
      </w:ins>
    </w:p>
    <w:p w14:paraId="1335F3C0" w14:textId="77777777" w:rsidR="00E05EE1" w:rsidRDefault="00E05EE1">
      <w:pPr>
        <w:pStyle w:val="Heading3"/>
        <w:jc w:val="both"/>
        <w:pPrChange w:id="47" w:author="Matthew Whittle [gy14mw]" w:date="2016-01-06T09:59:00Z">
          <w:pPr>
            <w:pStyle w:val="Heading3"/>
          </w:pPr>
        </w:pPrChange>
      </w:pPr>
      <w:r>
        <w:t>Auto-recognition camera data</w:t>
      </w:r>
      <w:r>
        <w:tab/>
      </w:r>
    </w:p>
    <w:p w14:paraId="5846EFD9" w14:textId="1661646A" w:rsidR="00BC7D49" w:rsidRDefault="00BC7D49">
      <w:pPr>
        <w:pStyle w:val="EndNoteBibliography"/>
        <w:jc w:val="both"/>
        <w:rPr>
          <w:ins w:id="48" w:author="Matthew Whittle [gy14mw]" w:date="2015-12-18T15:09:00Z"/>
        </w:rPr>
      </w:pPr>
      <w:r>
        <w:t>Fig. 6 illustrates that it is important to take trends in cycling at the local level into account. Note that CCTV footage from point 90810 indicates rapid year-on-year, whereas there are steady and even declining trends for the other locations. Ideally the results should be fitted for the same year of data collection for which the model is calibrated.</w:t>
      </w:r>
    </w:p>
    <w:p w14:paraId="16A1E092" w14:textId="77777777" w:rsidR="009448C8" w:rsidRDefault="009448C8">
      <w:pPr>
        <w:pStyle w:val="EndNoteBibliography"/>
        <w:keepNext/>
        <w:jc w:val="both"/>
        <w:rPr>
          <w:ins w:id="49" w:author="Matthew Whittle [gy14mw]" w:date="2015-12-18T15:11:00Z"/>
        </w:rPr>
        <w:pPrChange w:id="50" w:author="Matthew Whittle [gy14mw]" w:date="2016-01-06T09:59:00Z">
          <w:pPr>
            <w:pStyle w:val="EndNoteBibliography"/>
            <w:jc w:val="both"/>
          </w:pPr>
        </w:pPrChange>
      </w:pPr>
      <w:ins w:id="51" w:author="Matthew Whittle [gy14mw]" w:date="2015-12-18T15:10:00Z">
        <w:r>
          <w:rPr>
            <w:noProof/>
            <w:lang w:val="en-GB" w:eastAsia="en-GB"/>
          </w:rPr>
          <w:drawing>
            <wp:inline distT="0" distB="0" distL="0" distR="0" wp14:anchorId="52FF6974" wp14:editId="71A62A60">
              <wp:extent cx="5720316" cy="3487420"/>
              <wp:effectExtent l="0" t="0" r="13970" b="1778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ins>
    </w:p>
    <w:p w14:paraId="685C73E0" w14:textId="0FE788FA" w:rsidR="009448C8" w:rsidRDefault="009448C8">
      <w:pPr>
        <w:pStyle w:val="Caption"/>
        <w:jc w:val="both"/>
        <w:pPrChange w:id="52" w:author="Matthew Whittle [gy14mw]" w:date="2016-01-06T09:59:00Z">
          <w:pPr>
            <w:pStyle w:val="EndNoteBibliography"/>
            <w:jc w:val="both"/>
          </w:pPr>
        </w:pPrChange>
      </w:pPr>
      <w:ins w:id="53" w:author="Matthew Whittle [gy14mw]" w:date="2015-12-18T15:11:00Z">
        <w:r>
          <w:t xml:space="preserve">Figure </w:t>
        </w:r>
      </w:ins>
      <w:ins w:id="54" w:author="Matthew Whittle [gy14mw]" w:date="2015-12-18T15:12:00Z">
        <w:r>
          <w:t>X</w:t>
        </w:r>
      </w:ins>
    </w:p>
    <w:p w14:paraId="7FBAFF5A" w14:textId="389E26E8" w:rsidR="001C2B4E" w:rsidDel="001048B8" w:rsidRDefault="001C2B4E">
      <w:pPr>
        <w:pStyle w:val="EndNoteBibliography"/>
        <w:jc w:val="both"/>
        <w:rPr>
          <w:del w:id="55" w:author="Matthew Whittle [gy14mw]" w:date="2015-12-18T14:43:00Z"/>
        </w:rPr>
      </w:pPr>
      <w:del w:id="56" w:author="Matthew Whittle [gy14mw]" w:date="2015-12-18T14:43:00Z">
        <w:r w:rsidDel="001048B8">
          <w:delText xml:space="preserve">Figure 7 </w:delText>
        </w:r>
      </w:del>
    </w:p>
    <w:p w14:paraId="7688178D" w14:textId="63A148D1" w:rsidR="00BC7D49" w:rsidRDefault="00BC7D49">
      <w:pPr>
        <w:keepNext/>
        <w:jc w:val="both"/>
        <w:pPrChange w:id="57" w:author="Matthew Whittle [gy14mw]" w:date="2016-01-06T09:59:00Z">
          <w:pPr>
            <w:keepNext/>
          </w:pPr>
        </w:pPrChange>
      </w:pPr>
      <w:del w:id="58" w:author="Matthew Whittle [gy14mw]" w:date="2015-12-18T15:11:00Z">
        <w:r w:rsidDel="009448C8">
          <w:rPr>
            <w:noProof/>
            <w:lang w:eastAsia="en-GB"/>
          </w:rPr>
          <w:lastRenderedPageBreak/>
          <w:drawing>
            <wp:inline distT="0" distB="0" distL="0" distR="0" wp14:anchorId="17D9D943" wp14:editId="3D736F6A">
              <wp:extent cx="5731510" cy="2686050"/>
              <wp:effectExtent l="0" t="0" r="2540" b="0"/>
              <wp:docPr id="9" name="Object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del>
    </w:p>
    <w:p w14:paraId="0CE0CD06" w14:textId="77777777" w:rsidR="009448C8" w:rsidRDefault="009448C8">
      <w:pPr>
        <w:pStyle w:val="Caption"/>
        <w:keepNext/>
        <w:tabs>
          <w:tab w:val="left" w:pos="7183"/>
        </w:tabs>
        <w:jc w:val="both"/>
        <w:rPr>
          <w:ins w:id="59" w:author="Matthew Whittle [gy14mw]" w:date="2015-12-18T15:12:00Z"/>
        </w:rPr>
        <w:pPrChange w:id="60" w:author="Matthew Whittle [gy14mw]" w:date="2016-01-06T09:59:00Z">
          <w:pPr>
            <w:pStyle w:val="Caption"/>
            <w:tabs>
              <w:tab w:val="left" w:pos="7183"/>
            </w:tabs>
          </w:pPr>
        </w:pPrChange>
      </w:pPr>
      <w:ins w:id="61" w:author="Matthew Whittle [gy14mw]" w:date="2015-12-18T15:11:00Z">
        <w:r>
          <w:rPr>
            <w:noProof/>
            <w:lang w:eastAsia="en-GB"/>
          </w:rPr>
          <w:drawing>
            <wp:inline distT="0" distB="0" distL="0" distR="0" wp14:anchorId="2C7511D9" wp14:editId="55FB2402">
              <wp:extent cx="5698490" cy="3072809"/>
              <wp:effectExtent l="0" t="0" r="16510" b="1333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ins>
    </w:p>
    <w:p w14:paraId="27261AE6" w14:textId="417340C0" w:rsidR="009448C8" w:rsidRDefault="009448C8">
      <w:pPr>
        <w:pStyle w:val="Caption"/>
        <w:jc w:val="both"/>
        <w:rPr>
          <w:ins w:id="62" w:author="Matthew Whittle [gy14mw]" w:date="2015-12-18T15:12:00Z"/>
        </w:rPr>
        <w:pPrChange w:id="63" w:author="Matthew Whittle [gy14mw]" w:date="2016-01-06T09:59:00Z">
          <w:pPr>
            <w:pStyle w:val="Caption"/>
          </w:pPr>
        </w:pPrChange>
      </w:pPr>
      <w:ins w:id="64" w:author="Matthew Whittle [gy14mw]" w:date="2015-12-18T15:12:00Z">
        <w:r>
          <w:t>Figure x</w:t>
        </w:r>
      </w:ins>
    </w:p>
    <w:p w14:paraId="5B72D0D3" w14:textId="6FF0B1A8" w:rsidR="00BC7D49" w:rsidRPr="001C2B4E" w:rsidDel="00A02C8C" w:rsidRDefault="00BC7D49">
      <w:pPr>
        <w:pStyle w:val="Caption"/>
        <w:tabs>
          <w:tab w:val="left" w:pos="7183"/>
        </w:tabs>
        <w:jc w:val="both"/>
        <w:rPr>
          <w:del w:id="65" w:author="Matthew Whittle [gy14mw]" w:date="2015-12-18T15:19:00Z"/>
          <w:b w:val="0"/>
          <w:i/>
          <w:sz w:val="20"/>
        </w:rPr>
        <w:pPrChange w:id="66" w:author="Matthew Whittle [gy14mw]" w:date="2016-01-06T09:59:00Z">
          <w:pPr>
            <w:pStyle w:val="Caption"/>
          </w:pPr>
        </w:pPrChange>
      </w:pPr>
      <w:del w:id="67" w:author="Matthew Whittle [gy14mw]" w:date="2015-12-18T15:11:00Z">
        <w:r w:rsidRPr="001C2B4E" w:rsidDel="009448C8">
          <w:rPr>
            <w:b w:val="0"/>
            <w:i/>
            <w:sz w:val="20"/>
          </w:rPr>
          <w:lastRenderedPageBreak/>
          <w:delText xml:space="preserve">Figure </w:delText>
        </w:r>
        <w:r w:rsidRPr="001C2B4E" w:rsidDel="009448C8">
          <w:rPr>
            <w:b w:val="0"/>
            <w:i/>
            <w:sz w:val="20"/>
          </w:rPr>
          <w:fldChar w:fldCharType="begin"/>
        </w:r>
        <w:r w:rsidRPr="001C2B4E" w:rsidDel="009448C8">
          <w:rPr>
            <w:b w:val="0"/>
            <w:i/>
            <w:sz w:val="20"/>
          </w:rPr>
          <w:delInstrText xml:space="preserve"> SEQ Figure \* ARABIC </w:delInstrText>
        </w:r>
        <w:r w:rsidRPr="001C2B4E" w:rsidDel="009448C8">
          <w:rPr>
            <w:b w:val="0"/>
            <w:i/>
            <w:sz w:val="20"/>
          </w:rPr>
          <w:fldChar w:fldCharType="separate"/>
        </w:r>
      </w:del>
      <w:del w:id="68" w:author="Matthew Whittle [gy14mw]" w:date="2015-12-18T14:36:00Z">
        <w:r w:rsidRPr="001C2B4E" w:rsidDel="001048B8">
          <w:rPr>
            <w:b w:val="0"/>
            <w:i/>
            <w:noProof/>
            <w:sz w:val="20"/>
          </w:rPr>
          <w:delText>6</w:delText>
        </w:r>
      </w:del>
      <w:del w:id="69" w:author="Matthew Whittle [gy14mw]" w:date="2015-12-18T15:11:00Z">
        <w:r w:rsidRPr="001C2B4E" w:rsidDel="009448C8">
          <w:rPr>
            <w:b w:val="0"/>
            <w:i/>
            <w:sz w:val="20"/>
          </w:rPr>
          <w:fldChar w:fldCharType="end"/>
        </w:r>
        <w:r w:rsidR="001C2B4E" w:rsidRPr="001C2B4E" w:rsidDel="009448C8">
          <w:rPr>
            <w:b w:val="0"/>
            <w:i/>
            <w:sz w:val="20"/>
          </w:rPr>
          <w:delText xml:space="preserve"> the camera count daily average for each year and the model output</w:delText>
        </w:r>
        <w:r w:rsidR="001C2B4E" w:rsidDel="009448C8">
          <w:rPr>
            <w:noProof/>
            <w:lang w:eastAsia="en-GB"/>
          </w:rPr>
          <w:drawing>
            <wp:anchor distT="0" distB="0" distL="114300" distR="114300" simplePos="0" relativeHeight="251665408" behindDoc="1" locked="0" layoutInCell="1" allowOverlap="1" wp14:anchorId="42058B08" wp14:editId="1108E1C6">
              <wp:simplePos x="0" y="0"/>
              <wp:positionH relativeFrom="margin">
                <wp:align>right</wp:align>
              </wp:positionH>
              <wp:positionV relativeFrom="paragraph">
                <wp:posOffset>343535</wp:posOffset>
              </wp:positionV>
              <wp:extent cx="5731510" cy="3360420"/>
              <wp:effectExtent l="0" t="0" r="2540" b="11430"/>
              <wp:wrapTight wrapText="bothSides">
                <wp:wrapPolygon edited="0">
                  <wp:start x="72" y="0"/>
                  <wp:lineTo x="0" y="367"/>
                  <wp:lineTo x="0" y="21184"/>
                  <wp:lineTo x="72" y="21551"/>
                  <wp:lineTo x="21466" y="21551"/>
                  <wp:lineTo x="21538" y="21306"/>
                  <wp:lineTo x="21538" y="367"/>
                  <wp:lineTo x="21466" y="0"/>
                  <wp:lineTo x="72" y="0"/>
                </wp:wrapPolygon>
              </wp:wrapTight>
              <wp:docPr id="8" name="Object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page">
                <wp14:pctWidth>0</wp14:pctWidth>
              </wp14:sizeRelH>
              <wp14:sizeRelV relativeFrom="page">
                <wp14:pctHeight>0</wp14:pctHeight>
              </wp14:sizeRelV>
            </wp:anchor>
          </w:drawing>
        </w:r>
      </w:del>
    </w:p>
    <w:p w14:paraId="49B5049B" w14:textId="13CBE39C" w:rsidR="001C2B4E" w:rsidDel="009448C8" w:rsidRDefault="00BC7D49">
      <w:pPr>
        <w:pStyle w:val="Caption"/>
        <w:jc w:val="both"/>
        <w:rPr>
          <w:del w:id="70" w:author="Matthew Whittle [gy14mw]" w:date="2015-12-18T15:12:00Z"/>
          <w:b w:val="0"/>
          <w:i/>
          <w:sz w:val="20"/>
        </w:rPr>
      </w:pPr>
      <w:del w:id="71" w:author="Matthew Whittle [gy14mw]" w:date="2015-12-18T15:12:00Z">
        <w:r w:rsidRPr="001C2B4E" w:rsidDel="009448C8">
          <w:rPr>
            <w:b w:val="0"/>
            <w:i/>
            <w:sz w:val="20"/>
          </w:rPr>
          <w:delText xml:space="preserve">Figure </w:delText>
        </w:r>
        <w:r w:rsidRPr="001C2B4E" w:rsidDel="009448C8">
          <w:rPr>
            <w:b w:val="0"/>
            <w:i/>
            <w:sz w:val="20"/>
          </w:rPr>
          <w:fldChar w:fldCharType="begin"/>
        </w:r>
        <w:r w:rsidRPr="001C2B4E" w:rsidDel="009448C8">
          <w:rPr>
            <w:b w:val="0"/>
            <w:i/>
            <w:sz w:val="20"/>
          </w:rPr>
          <w:delInstrText xml:space="preserve"> SEQ Figure \* ARABIC </w:delInstrText>
        </w:r>
        <w:r w:rsidRPr="001C2B4E" w:rsidDel="009448C8">
          <w:rPr>
            <w:b w:val="0"/>
            <w:i/>
            <w:sz w:val="20"/>
          </w:rPr>
          <w:fldChar w:fldCharType="separate"/>
        </w:r>
      </w:del>
      <w:del w:id="72" w:author="Matthew Whittle [gy14mw]" w:date="2015-12-18T14:36:00Z">
        <w:r w:rsidRPr="001C2B4E" w:rsidDel="001048B8">
          <w:rPr>
            <w:b w:val="0"/>
            <w:i/>
            <w:noProof/>
            <w:sz w:val="20"/>
          </w:rPr>
          <w:delText>7</w:delText>
        </w:r>
      </w:del>
      <w:del w:id="73" w:author="Matthew Whittle [gy14mw]" w:date="2015-12-18T15:12:00Z">
        <w:r w:rsidRPr="001C2B4E" w:rsidDel="009448C8">
          <w:rPr>
            <w:b w:val="0"/>
            <w:i/>
            <w:sz w:val="20"/>
          </w:rPr>
          <w:fldChar w:fldCharType="end"/>
        </w:r>
        <w:r w:rsidR="001C2B4E" w:rsidRPr="001C2B4E" w:rsidDel="009448C8">
          <w:rPr>
            <w:b w:val="0"/>
            <w:i/>
            <w:sz w:val="20"/>
          </w:rPr>
          <w:delText xml:space="preserve"> the relationship between camera count daily average for each year and the model output</w:delText>
        </w:r>
      </w:del>
    </w:p>
    <w:p w14:paraId="518D47BA" w14:textId="77777777" w:rsidR="001C2B4E" w:rsidRDefault="001C2B4E">
      <w:pPr>
        <w:pStyle w:val="Caption"/>
        <w:tabs>
          <w:tab w:val="left" w:pos="7183"/>
        </w:tabs>
        <w:jc w:val="both"/>
        <w:rPr>
          <w:b w:val="0"/>
          <w:i/>
          <w:sz w:val="20"/>
        </w:rPr>
        <w:pPrChange w:id="74" w:author="Matthew Whittle [gy14mw]" w:date="2016-01-06T09:59:00Z">
          <w:pPr>
            <w:pStyle w:val="Caption"/>
            <w:jc w:val="both"/>
          </w:pPr>
        </w:pPrChange>
      </w:pPr>
    </w:p>
    <w:p w14:paraId="5A8D01B5" w14:textId="76D577DE" w:rsidR="007D1F01" w:rsidRDefault="007D1F01">
      <w:pPr>
        <w:pStyle w:val="Heading3"/>
        <w:jc w:val="both"/>
        <w:pPrChange w:id="75" w:author="Matthew Whittle [gy14mw]" w:date="2016-01-06T09:59:00Z">
          <w:pPr>
            <w:pStyle w:val="Heading3"/>
          </w:pPr>
        </w:pPrChange>
      </w:pPr>
      <w:r>
        <w:t>Road traffic data</w:t>
      </w:r>
    </w:p>
    <w:p w14:paraId="5A25CA79" w14:textId="50F00843" w:rsidR="007D1F01" w:rsidRDefault="003076BD">
      <w:pPr>
        <w:jc w:val="both"/>
        <w:pPrChange w:id="76" w:author="Matthew Whittle [gy14mw]" w:date="2016-01-06T09:59:00Z">
          <w:pPr/>
        </w:pPrChange>
      </w:pPr>
      <w:r>
        <w:t xml:space="preserve">After the rasterization process outlined in the previous section, the Stats19 data and the model output were in a commensurable form, with information on the number of casualties and a measure of modelled route-allocated travel activity reported for each identical cell in the raster bounding box. This raster ‘bloc’ contained </w:t>
      </w:r>
      <w:r w:rsidRPr="003076BD">
        <w:t>184092</w:t>
      </w:r>
      <w:r>
        <w:t xml:space="preserve"> </w:t>
      </w:r>
      <w:r w:rsidR="00D354CD">
        <w:t>cells (274 rows by 337 columns). To ensure that we were not counting Stats19 data outside the geographical bounds of the model output, the results are only</w:t>
      </w:r>
      <w:r>
        <w:t xml:space="preserve"> reported for e</w:t>
      </w:r>
      <w:r w:rsidR="00D354CD">
        <w:t xml:space="preserve">ach cell on the travel network: </w:t>
      </w:r>
      <w:r w:rsidR="00D354CD" w:rsidRPr="00D354CD">
        <w:t>7985</w:t>
      </w:r>
      <w:r w:rsidR="00D354CD">
        <w:t xml:space="preserve"> cells, 4.3% of the cells in the raster block (Figure X).</w:t>
      </w:r>
    </w:p>
    <w:p w14:paraId="2379E296" w14:textId="0B020350" w:rsidR="00D354CD" w:rsidRDefault="00D354CD">
      <w:pPr>
        <w:jc w:val="both"/>
        <w:pPrChange w:id="77" w:author="Matthew Whittle [gy14mw]" w:date="2016-01-06T09:59:00Z">
          <w:pPr/>
        </w:pPrChange>
      </w:pPr>
      <w:r>
        <w:rPr>
          <w:noProof/>
          <w:lang w:eastAsia="en-GB"/>
        </w:rPr>
        <w:lastRenderedPageBreak/>
        <w:drawing>
          <wp:inline distT="0" distB="0" distL="0" distR="0" wp14:anchorId="6745D805" wp14:editId="5C10B169">
            <wp:extent cx="5731510" cy="41243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124325"/>
                    </a:xfrm>
                    <a:prstGeom prst="rect">
                      <a:avLst/>
                    </a:prstGeom>
                  </pic:spPr>
                </pic:pic>
              </a:graphicData>
            </a:graphic>
          </wp:inline>
        </w:drawing>
      </w:r>
    </w:p>
    <w:p w14:paraId="0772F113" w14:textId="10F357E5" w:rsidR="00D354CD" w:rsidRDefault="00D354CD">
      <w:pPr>
        <w:jc w:val="both"/>
        <w:pPrChange w:id="78" w:author="Matthew Whittle [gy14mw]" w:date="2016-01-06T09:59:00Z">
          <w:pPr/>
        </w:pPrChange>
      </w:pPr>
      <w:r>
        <w:t>Figure x: the 7985 cells representing the travel network</w:t>
      </w:r>
      <w:r w:rsidR="00BB5ABC">
        <w:t xml:space="preserve"> in the model output</w:t>
      </w:r>
      <w:r w:rsidR="00F50893">
        <w:t>. The raster output data presented in Fig x was ‘masked’ by this dataset.</w:t>
      </w:r>
    </w:p>
    <w:p w14:paraId="1947B7EE" w14:textId="5F5F5B5C" w:rsidR="007E247A" w:rsidRDefault="003076BD">
      <w:pPr>
        <w:jc w:val="both"/>
        <w:pPrChange w:id="79" w:author="Matthew Whittle [gy14mw]" w:date="2016-01-06T09:59:00Z">
          <w:pPr/>
        </w:pPrChange>
      </w:pPr>
      <w:r>
        <w:t>Under the ‘base 2011’</w:t>
      </w:r>
      <w:r w:rsidR="00F50893">
        <w:t xml:space="preserve"> scenario almost </w:t>
      </w:r>
      <w:r w:rsidR="00B04EEA">
        <w:t>15</w:t>
      </w:r>
      <w:r w:rsidR="00F50893">
        <w:t>% of the variability in casualty rate per raster cell could be accounted for by the model output (r-squared = 0.</w:t>
      </w:r>
      <w:r w:rsidR="00B04EEA">
        <w:t>141</w:t>
      </w:r>
      <w:r w:rsidR="00F50893">
        <w:t xml:space="preserve">), with a Pearson’s </w:t>
      </w:r>
      <w:r w:rsidR="00176973">
        <w:t xml:space="preserve">r value </w:t>
      </w:r>
      <w:r w:rsidR="00F50893">
        <w:t xml:space="preserve">correlation value of </w:t>
      </w:r>
      <w:r w:rsidR="00B04EEA">
        <w:t>0.38 (Figure x).</w:t>
      </w:r>
    </w:p>
    <w:p w14:paraId="452DF4C4" w14:textId="0F13DFBE" w:rsidR="007651FB" w:rsidRPr="008444EC" w:rsidRDefault="007651FB">
      <w:pPr>
        <w:jc w:val="both"/>
        <w:rPr>
          <w:b/>
        </w:rPr>
        <w:pPrChange w:id="80" w:author="Matthew Whittle [gy14mw]" w:date="2016-01-06T09:59:00Z">
          <w:pPr/>
        </w:pPrChange>
      </w:pPr>
      <w:r>
        <w:rPr>
          <w:b/>
        </w:rPr>
        <w:t>Changes over time</w:t>
      </w:r>
    </w:p>
    <w:p w14:paraId="2744EC14" w14:textId="77777777" w:rsidR="00770B7C" w:rsidRDefault="007E247A">
      <w:pPr>
        <w:jc w:val="both"/>
        <w:pPrChange w:id="81" w:author="Matthew Whittle [gy14mw]" w:date="2016-01-06T09:59:00Z">
          <w:pPr/>
        </w:pPrChange>
      </w:pPr>
      <w:r>
        <w:t>The correlation between the model output and the stats19 data for the ‘Government Target’</w:t>
      </w:r>
      <w:r w:rsidR="00B04EEA">
        <w:t>, representing</w:t>
      </w:r>
      <w:r w:rsidR="00176973">
        <w:t xml:space="preserve"> </w:t>
      </w:r>
      <w:r w:rsidR="007651FB">
        <w:t xml:space="preserve">a </w:t>
      </w:r>
      <w:r w:rsidR="00176973">
        <w:t xml:space="preserve">future </w:t>
      </w:r>
      <w:r w:rsidR="007651FB">
        <w:t>doubling</w:t>
      </w:r>
      <w:r w:rsidR="00176973">
        <w:t xml:space="preserve"> in cycling, was slightly lower (r-squared = 0.116).</w:t>
      </w:r>
      <w:r w:rsidR="007651FB">
        <w:t xml:space="preserve"> This provides some suggestion that the model is working as expected.</w:t>
      </w:r>
    </w:p>
    <w:p w14:paraId="6F67DBC8" w14:textId="06CA0FEF" w:rsidR="007E247A" w:rsidRDefault="007651FB">
      <w:pPr>
        <w:jc w:val="both"/>
        <w:pPrChange w:id="82" w:author="Matthew Whittle [gy14mw]" w:date="2016-01-06T09:59:00Z">
          <w:pPr/>
        </w:pPrChange>
      </w:pPr>
      <w:r>
        <w:t xml:space="preserve">To assess whether the ‘future scenario’ was more or less representative of recent data, the Stats19 data were split in two, with a cut-off date at the end of 2009. It was found that the correlation between model </w:t>
      </w:r>
      <w:proofErr w:type="gramStart"/>
      <w:r>
        <w:t>output</w:t>
      </w:r>
      <w:proofErr w:type="gramEnd"/>
      <w:r>
        <w:t xml:space="preserve"> for the future scenario declined slightly, with r-squared values of 0.088 and 0.091 for the 2005-2009 and 2010-2014 data respectively. An issue raised by this exercise was the impact of data sparsity on the goodness-of-fit, implying that Stats19 data is too sparse for evaluating the model’s performance at higher temporal resolution (e.g. yearly</w:t>
      </w:r>
      <w:r w:rsidR="00770B7C">
        <w:t xml:space="preserve"> resolution would only contain 250 collision points). Therefore we caution against drawing conclusions from this exercise.</w:t>
      </w:r>
    </w:p>
    <w:p w14:paraId="456D0617" w14:textId="77777777" w:rsidR="007E247A" w:rsidRDefault="007E247A" w:rsidP="00AF3FEA"/>
    <w:p w14:paraId="57DC247A" w14:textId="10D20025" w:rsidR="007E247A" w:rsidRDefault="00B04EEA" w:rsidP="00AF3FEA">
      <w:r>
        <w:rPr>
          <w:noProof/>
          <w:lang w:eastAsia="en-GB"/>
        </w:rPr>
        <w:lastRenderedPageBreak/>
        <w:drawing>
          <wp:inline distT="0" distB="0" distL="0" distR="0" wp14:anchorId="7E75901F" wp14:editId="7F1AC22D">
            <wp:extent cx="5486400" cy="33565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3661" cy="3385429"/>
                    </a:xfrm>
                    <a:prstGeom prst="rect">
                      <a:avLst/>
                    </a:prstGeom>
                  </pic:spPr>
                </pic:pic>
              </a:graphicData>
            </a:graphic>
          </wp:inline>
        </w:drawing>
      </w:r>
    </w:p>
    <w:p w14:paraId="12CD25AB" w14:textId="31144BAE" w:rsidR="007E247A" w:rsidRDefault="007E247A" w:rsidP="00AF3FEA">
      <w:r>
        <w:t>Fig. x Hexagonally binned scatter plot showing the concentration of cell values for the Stats19 data (x axis) and model output (y axis).</w:t>
      </w:r>
    </w:p>
    <w:p w14:paraId="2C8EDD93" w14:textId="77777777" w:rsidR="00FD0EC1" w:rsidRDefault="00FD0EC1" w:rsidP="00AF3FEA"/>
    <w:p w14:paraId="7FD717A8" w14:textId="77777777" w:rsidR="00FD0EC1" w:rsidRDefault="00FD0EC1" w:rsidP="00AF3FEA"/>
    <w:p w14:paraId="6F008E49" w14:textId="77777777" w:rsidR="00F50893" w:rsidRDefault="00F50893" w:rsidP="00F50893">
      <w:r>
        <w:t>Correlation with different cell size</w:t>
      </w:r>
    </w:p>
    <w:p w14:paraId="035F672E" w14:textId="77777777" w:rsidR="00F50893" w:rsidRDefault="00F50893" w:rsidP="00F50893">
      <w:r>
        <w:t>Explore time – only 2011 accidents any better?</w:t>
      </w:r>
    </w:p>
    <w:p w14:paraId="389E6EFA" w14:textId="77777777" w:rsidR="007E247A" w:rsidRPr="007D1F01" w:rsidRDefault="007E247A" w:rsidP="00AF3FEA"/>
    <w:p w14:paraId="14C4BCD5" w14:textId="77777777" w:rsidR="007D1F01" w:rsidRPr="00AF3FEA" w:rsidRDefault="007D1F01" w:rsidP="008444EC"/>
    <w:p w14:paraId="207FBFF0" w14:textId="5FF32304" w:rsidR="00ED6CEA" w:rsidRPr="00ED6CEA" w:rsidRDefault="00B91665">
      <w:pPr>
        <w:pStyle w:val="Caption"/>
        <w:jc w:val="both"/>
        <w:rPr>
          <w:sz w:val="32"/>
          <w:rPrChange w:id="83" w:author="Matthew Whittle [gy14mw]" w:date="2016-01-06T09:48:00Z">
            <w:rPr>
              <w:b w:val="0"/>
              <w:i/>
            </w:rPr>
          </w:rPrChange>
        </w:rPr>
      </w:pPr>
      <w:r w:rsidRPr="001C2B4E">
        <w:rPr>
          <w:sz w:val="32"/>
        </w:rPr>
        <w:t>Discussion and conclusions</w:t>
      </w:r>
    </w:p>
    <w:p w14:paraId="07E90071" w14:textId="77777777" w:rsidR="008439A9" w:rsidRDefault="008439A9">
      <w:pPr>
        <w:pStyle w:val="EndNoteBibliography"/>
        <w:ind w:left="720" w:hanging="720"/>
        <w:jc w:val="both"/>
      </w:pPr>
    </w:p>
    <w:p w14:paraId="10C293D8" w14:textId="5A1BA94B" w:rsidR="008439A9" w:rsidRPr="00C32712" w:rsidRDefault="001C2B4E" w:rsidP="001C2B4E">
      <w:pPr>
        <w:pStyle w:val="EndNoteBibliography"/>
        <w:numPr>
          <w:ilvl w:val="0"/>
          <w:numId w:val="2"/>
        </w:numPr>
        <w:jc w:val="both"/>
        <w:rPr>
          <w:highlight w:val="yellow"/>
          <w:rPrChange w:id="84" w:author="Matthew Whittle [gy14mw]" w:date="2016-01-07T12:08:00Z">
            <w:rPr/>
          </w:rPrChange>
        </w:rPr>
      </w:pPr>
      <w:r w:rsidRPr="00C32712">
        <w:rPr>
          <w:highlight w:val="yellow"/>
          <w:rPrChange w:id="85" w:author="Matthew Whittle [gy14mw]" w:date="2016-01-07T12:08:00Z">
            <w:rPr/>
          </w:rPrChange>
        </w:rPr>
        <w:t xml:space="preserve">Main findings of the validation </w:t>
      </w:r>
    </w:p>
    <w:p w14:paraId="3BE4F870" w14:textId="48C58904" w:rsidR="001C2B4E" w:rsidRPr="00C32712" w:rsidRDefault="001C2B4E" w:rsidP="001C2B4E">
      <w:pPr>
        <w:pStyle w:val="EndNoteBibliography"/>
        <w:numPr>
          <w:ilvl w:val="0"/>
          <w:numId w:val="2"/>
        </w:numPr>
        <w:jc w:val="both"/>
        <w:rPr>
          <w:highlight w:val="yellow"/>
          <w:rPrChange w:id="86" w:author="Matthew Whittle [gy14mw]" w:date="2016-01-07T12:08:00Z">
            <w:rPr/>
          </w:rPrChange>
        </w:rPr>
      </w:pPr>
      <w:r w:rsidRPr="00C32712">
        <w:rPr>
          <w:highlight w:val="yellow"/>
          <w:rPrChange w:id="87" w:author="Matthew Whittle [gy14mw]" w:date="2016-01-07T12:08:00Z">
            <w:rPr/>
          </w:rPrChange>
        </w:rPr>
        <w:t xml:space="preserve">Findings from each validation technique </w:t>
      </w:r>
    </w:p>
    <w:p w14:paraId="723A7C75" w14:textId="45D19E89" w:rsidR="001C2B4E" w:rsidRPr="00C32712" w:rsidRDefault="001C2B4E" w:rsidP="001C2B4E">
      <w:pPr>
        <w:pStyle w:val="EndNoteBibliography"/>
        <w:numPr>
          <w:ilvl w:val="1"/>
          <w:numId w:val="2"/>
        </w:numPr>
        <w:jc w:val="both"/>
        <w:rPr>
          <w:highlight w:val="yellow"/>
          <w:rPrChange w:id="88" w:author="Matthew Whittle [gy14mw]" w:date="2016-01-07T12:08:00Z">
            <w:rPr/>
          </w:rPrChange>
        </w:rPr>
      </w:pPr>
      <w:r w:rsidRPr="00C32712">
        <w:rPr>
          <w:highlight w:val="yellow"/>
          <w:rPrChange w:id="89" w:author="Matthew Whittle [gy14mw]" w:date="2016-01-07T12:08:00Z">
            <w:rPr/>
          </w:rPrChange>
        </w:rPr>
        <w:t xml:space="preserve">Include strength of technique and weakness </w:t>
      </w:r>
    </w:p>
    <w:p w14:paraId="1D694C14" w14:textId="40AE9392" w:rsidR="008439A9" w:rsidRPr="00C32712" w:rsidRDefault="001C2B4E" w:rsidP="001C2B4E">
      <w:pPr>
        <w:pStyle w:val="EndNoteBibliography"/>
        <w:numPr>
          <w:ilvl w:val="0"/>
          <w:numId w:val="2"/>
        </w:numPr>
        <w:jc w:val="both"/>
        <w:rPr>
          <w:highlight w:val="yellow"/>
          <w:rPrChange w:id="90" w:author="Matthew Whittle [gy14mw]" w:date="2016-01-07T12:08:00Z">
            <w:rPr/>
          </w:rPrChange>
        </w:rPr>
      </w:pPr>
      <w:r w:rsidRPr="00C32712">
        <w:rPr>
          <w:highlight w:val="yellow"/>
          <w:rPrChange w:id="91" w:author="Matthew Whittle [gy14mw]" w:date="2016-01-07T12:08:00Z">
            <w:rPr/>
          </w:rPrChange>
        </w:rPr>
        <w:t xml:space="preserve">Introduce potential data sources such as strava and discuss the pros and cons of such data </w:t>
      </w:r>
    </w:p>
    <w:p w14:paraId="4E9E25DC" w14:textId="2079D4A5" w:rsidR="007D1F01" w:rsidRPr="00C32712" w:rsidRDefault="007D1F01" w:rsidP="001C2B4E">
      <w:pPr>
        <w:pStyle w:val="EndNoteBibliography"/>
        <w:numPr>
          <w:ilvl w:val="0"/>
          <w:numId w:val="2"/>
        </w:numPr>
        <w:jc w:val="both"/>
        <w:rPr>
          <w:highlight w:val="yellow"/>
          <w:rPrChange w:id="92" w:author="Matthew Whittle [gy14mw]" w:date="2016-01-07T12:08:00Z">
            <w:rPr/>
          </w:rPrChange>
        </w:rPr>
      </w:pPr>
      <w:r w:rsidRPr="00C32712">
        <w:rPr>
          <w:highlight w:val="yellow"/>
          <w:rPrChange w:id="93" w:author="Matthew Whittle [gy14mw]" w:date="2016-01-07T12:08:00Z">
            <w:rPr/>
          </w:rPrChange>
        </w:rPr>
        <w:t xml:space="preserve">Rasterisation to standardize diverse datasets + deals with inaccuracy </w:t>
      </w:r>
    </w:p>
    <w:p w14:paraId="1781A94E" w14:textId="77777777" w:rsidR="00176973" w:rsidRPr="000C34E8" w:rsidRDefault="00176973" w:rsidP="008444EC">
      <w:pPr>
        <w:pStyle w:val="EndNoteBibliography"/>
        <w:jc w:val="both"/>
        <w:rPr>
          <w:lang w:val="en-GB"/>
          <w:rPrChange w:id="94" w:author="Matthew Whittle [gy14mw]" w:date="2016-01-07T12:11:00Z">
            <w:rPr/>
          </w:rPrChange>
        </w:rPr>
      </w:pPr>
    </w:p>
    <w:p w14:paraId="6448CE34" w14:textId="7E019804" w:rsidR="00176973" w:rsidDel="00C32712" w:rsidRDefault="00176973" w:rsidP="008444EC">
      <w:pPr>
        <w:pStyle w:val="EndNoteBibliography"/>
        <w:jc w:val="both"/>
        <w:rPr>
          <w:moveFrom w:id="95" w:author="Matthew Whittle [gy14mw]" w:date="2016-01-07T12:08:00Z"/>
        </w:rPr>
      </w:pPr>
      <w:moveFromRangeStart w:id="96" w:author="Matthew Whittle [gy14mw]" w:date="2016-01-07T12:08:00Z" w:name="move439931811"/>
      <w:commentRangeStart w:id="97"/>
      <w:moveFrom w:id="98" w:author="Matthew Whittle [gy14mw]" w:date="2016-01-07T12:08:00Z">
        <w:r w:rsidDel="00C32712">
          <w:t xml:space="preserve">The fact that many data sources for the cross-validation of route-allocated models are ‘one off’ snapshots in time is problematic for the validation of trends. This is especially the case when a model is predicting shifts in the spatial distribution of travel behavior, as with the Propensity to Cycle Tool. </w:t>
        </w:r>
        <w:r w:rsidR="00770B7C" w:rsidDel="00C32712">
          <w:t xml:space="preserve">We attempted to explore this, by comparing empirical data against different model scenarios, and by looking at changes in model </w:t>
        </w:r>
        <w:r w:rsidR="00770B7C" w:rsidDel="00C32712">
          <w:lastRenderedPageBreak/>
          <w:t>fit between different years of casualty data. However, it was found that the data was too sparse to provide meaningful results. This provides a strong argument for repeat sampling, rather than the ‘one off’ approach to screenline counts and other data collection methods that could potentially be extremely valuable in terms of cross-validating the temporal trends implied by model results.</w:t>
        </w:r>
        <w:commentRangeEnd w:id="97"/>
        <w:r w:rsidR="00770B7C" w:rsidDel="00C32712">
          <w:rPr>
            <w:rStyle w:val="CommentReference"/>
            <w:lang w:val="en-GB"/>
          </w:rPr>
          <w:commentReference w:id="97"/>
        </w:r>
      </w:moveFrom>
    </w:p>
    <w:moveFromRangeEnd w:id="96"/>
    <w:p w14:paraId="0D933F93" w14:textId="25684679" w:rsidR="00ED6CEA" w:rsidRDefault="00ED6CEA" w:rsidP="008444EC">
      <w:pPr>
        <w:pStyle w:val="EndNoteBibliography"/>
        <w:jc w:val="both"/>
        <w:rPr>
          <w:ins w:id="99" w:author="Matthew Whittle [gy14mw]" w:date="2016-01-06T10:06:00Z"/>
        </w:rPr>
      </w:pPr>
      <w:ins w:id="100" w:author="Matthew Whittle [gy14mw]" w:date="2016-01-06T09:50:00Z">
        <w:r>
          <w:t>The screen line data indicated that there was positive correlation between the real world data</w:t>
        </w:r>
      </w:ins>
      <w:ins w:id="101" w:author="Matthew Whittle [gy14mw]" w:date="2016-01-06T10:00:00Z">
        <w:r w:rsidR="00F37368">
          <w:t xml:space="preserve"> with an R</w:t>
        </w:r>
        <w:r w:rsidR="00F37368">
          <w:rPr>
            <w:vertAlign w:val="superscript"/>
          </w:rPr>
          <w:t>2</w:t>
        </w:r>
        <w:r w:rsidR="00F37368">
          <w:t xml:space="preserve"> of 0.1</w:t>
        </w:r>
      </w:ins>
      <w:ins w:id="102" w:author="Matthew Whittle [gy14mw]" w:date="2016-01-07T12:08:00Z">
        <w:r w:rsidR="00C32712">
          <w:t>23</w:t>
        </w:r>
      </w:ins>
      <w:ins w:id="103" w:author="Matthew Whittle [gy14mw]" w:date="2016-01-06T10:00:00Z">
        <w:r w:rsidR="00F37368">
          <w:t xml:space="preserve">. The model predicted less cyclists, but this was down to the fact the model is only counting commute cyclists and not leisure cyclists, therefore the prediction will be less than the real world data. </w:t>
        </w:r>
      </w:ins>
      <w:ins w:id="104" w:author="Matthew Whittle [gy14mw]" w:date="2016-01-06T10:03:00Z">
        <w:r w:rsidR="00F37368">
          <w:t xml:space="preserve">A positive outcome of the study shows that in every location the real world data is closer to the </w:t>
        </w:r>
      </w:ins>
      <w:ins w:id="105" w:author="Matthew Whittle [gy14mw]" w:date="2016-01-06T10:04:00Z">
        <w:r w:rsidR="00F37368">
          <w:t>predicted government target when c</w:t>
        </w:r>
      </w:ins>
      <w:ins w:id="106" w:author="Matthew Whittle [gy14mw]" w:date="2016-01-06T10:05:00Z">
        <w:r w:rsidR="00F37368">
          <w:t>omp</w:t>
        </w:r>
      </w:ins>
      <w:ins w:id="107" w:author="Matthew Whittle [gy14mw]" w:date="2016-01-06T10:04:00Z">
        <w:r w:rsidR="00F37368">
          <w:t xml:space="preserve">ared against the current scenario. </w:t>
        </w:r>
      </w:ins>
      <w:ins w:id="108" w:author="Matthew Whittle [gy14mw]" w:date="2016-01-06T09:50:00Z">
        <w:r w:rsidR="00F37368">
          <w:t xml:space="preserve">As the model is using 2011 census data and the real world data has been obtained for 2014 this shows there has been overall growth in cycling, this trend has been noted </w:t>
        </w:r>
      </w:ins>
      <w:ins w:id="109" w:author="Matthew Whittle [gy14mw]" w:date="2016-01-06T10:06:00Z">
        <w:r w:rsidR="00F37368">
          <w:t>national</w:t>
        </w:r>
      </w:ins>
      <w:ins w:id="110" w:author="Matthew Whittle [gy14mw]" w:date="2016-01-06T09:50:00Z">
        <w:r w:rsidR="00F37368">
          <w:t xml:space="preserve">ly over this </w:t>
        </w:r>
      </w:ins>
      <w:ins w:id="111" w:author="Matthew Whittle [gy14mw]" w:date="2016-01-06T10:06:00Z">
        <w:r w:rsidR="00F37368">
          <w:t>period</w:t>
        </w:r>
      </w:ins>
      <w:ins w:id="112" w:author="Matthew Whittle [gy14mw]" w:date="2016-01-07T12:09:00Z">
        <w:r w:rsidR="00C32712">
          <w:t xml:space="preserve"> </w:t>
        </w:r>
        <w:r w:rsidR="00C32712">
          <w:fldChar w:fldCharType="begin"/>
        </w:r>
      </w:ins>
      <w:ins w:id="113" w:author="Matthew Whittle [gy14mw]" w:date="2016-01-07T12:10:00Z">
        <w:r w:rsidR="000C34E8">
          <w:instrText xml:space="preserve"> ADDIN ZOTERO_ITEM CSL_CITATION {"citationID":"CinyPc2P","properties":{"unsorted":true,"formattedCitation":"(British Cycling, 2012, 2014)","plainCitation":"(British Cycling, 2012, 2014)"},"citationItems":[{"id":364,"uris":["http://zotero.org/groups/436823/items/Z7DWA6ID"],"uri":["http://zotero.org/groups/436823/items/Z7DWA6ID"],"itemData":{"id":364,"type":"webpage","title":"Cycling's legacy is already well underway","container-title":"British Cycling","abstract":"British Cycling","URL":"https://www.britishcycling.org.uk/about/article/bc20120817-about-bc-news-Cycling-s-legacy-is-already-well-underway-0","author":[{"family":"British Cycling","given":""}],"issued":{"date-parts":[["2012"]]},"accessed":{"date-parts":[["2015",11,30]]}}},{"id":362,"uris":["http://zotero.org/groups/436823/items/QFFCRC5E"],"uri":["http://zotero.org/groups/436823/items/QFFCRC5E"],"itemData":{"id":362,"type":"webpage","title":"British Cycling reaches 100,000 membership milestone","container-title":"British Cycling","abstract":"British Cycling","URL":"https://www.britishcycling.org.uk/about/article/20141006-about-bc-news-British-Cycling-reaches-100-000-membership-milestone-0","author":[{"family":"British Cycling","given":""}],"issued":{"date-parts":[["2014"]]},"accessed":{"date-parts":[["2015",12,9]]}}}],"schema":"https://github.com/citation-style-language/schema/raw/master/csl-citation.json"} </w:instrText>
        </w:r>
      </w:ins>
      <w:r w:rsidR="00C32712">
        <w:fldChar w:fldCharType="separate"/>
      </w:r>
      <w:ins w:id="114" w:author="Matthew Whittle [gy14mw]" w:date="2016-01-07T12:10:00Z">
        <w:r w:rsidR="000C34E8" w:rsidRPr="000C34E8">
          <w:t>(British Cycling, 2012, 2014)</w:t>
        </w:r>
      </w:ins>
      <w:ins w:id="115" w:author="Matthew Whittle [gy14mw]" w:date="2016-01-07T12:09:00Z">
        <w:r w:rsidR="00C32712">
          <w:fldChar w:fldCharType="end"/>
        </w:r>
      </w:ins>
      <w:ins w:id="116" w:author="Matthew Whittle [gy14mw]" w:date="2016-01-06T09:50:00Z">
        <w:r w:rsidR="00F37368">
          <w:t>.</w:t>
        </w:r>
      </w:ins>
      <w:ins w:id="117" w:author="Matthew Whittle [gy14mw]" w:date="2016-01-06T10:06:00Z">
        <w:r w:rsidR="00F37368">
          <w:t xml:space="preserve"> </w:t>
        </w:r>
      </w:ins>
    </w:p>
    <w:p w14:paraId="38CBAE92" w14:textId="6DC94110" w:rsidR="00F37368" w:rsidRDefault="00D503C9" w:rsidP="008444EC">
      <w:pPr>
        <w:pStyle w:val="EndNoteBibliography"/>
        <w:jc w:val="both"/>
        <w:rPr>
          <w:ins w:id="118" w:author="Matthew Whittle [gy14mw]" w:date="2016-01-06T10:43:00Z"/>
        </w:rPr>
      </w:pPr>
      <w:ins w:id="119" w:author="Matthew Whittle [gy14mw]" w:date="2016-01-06T10:29:00Z">
        <w:r>
          <w:t xml:space="preserve">While the screenline method provided a lot of data to </w:t>
        </w:r>
      </w:ins>
      <w:ins w:id="120" w:author="Matthew Whittle [gy14mw]" w:date="2016-01-07T12:11:00Z">
        <w:r w:rsidR="000C34E8" w:rsidRPr="000C34E8">
          <w:rPr>
            <w:lang w:val="en-GB"/>
            <w:rPrChange w:id="121" w:author="Matthew Whittle [gy14mw]" w:date="2016-01-07T12:12:00Z">
              <w:rPr/>
            </w:rPrChange>
          </w:rPr>
          <w:t>analy</w:t>
        </w:r>
      </w:ins>
      <w:ins w:id="122" w:author="Matthew Whittle [gy14mw]" w:date="2016-01-07T12:12:00Z">
        <w:r w:rsidR="000C34E8" w:rsidRPr="000C34E8">
          <w:rPr>
            <w:lang w:val="en-GB"/>
            <w:rPrChange w:id="123" w:author="Matthew Whittle [gy14mw]" w:date="2016-01-07T12:12:00Z">
              <w:rPr/>
            </w:rPrChange>
          </w:rPr>
          <w:t>s</w:t>
        </w:r>
      </w:ins>
      <w:ins w:id="124" w:author="Matthew Whittle [gy14mw]" w:date="2016-01-07T12:11:00Z">
        <w:r w:rsidR="000C34E8" w:rsidRPr="000C34E8">
          <w:rPr>
            <w:lang w:val="en-GB"/>
            <w:rPrChange w:id="125" w:author="Matthew Whittle [gy14mw]" w:date="2016-01-07T12:12:00Z">
              <w:rPr/>
            </w:rPrChange>
          </w:rPr>
          <w:t>e</w:t>
        </w:r>
      </w:ins>
      <w:ins w:id="126" w:author="Matthew Whittle [gy14mw]" w:date="2016-01-06T10:30:00Z">
        <w:r>
          <w:t xml:space="preserve"> the data was only collected over seven days in April, therefore </w:t>
        </w:r>
      </w:ins>
      <w:ins w:id="127" w:author="Matthew Whittle [gy14mw]" w:date="2016-01-07T12:12:00Z">
        <w:r w:rsidR="000C34E8">
          <w:t xml:space="preserve">the data cannot be considered </w:t>
        </w:r>
      </w:ins>
      <w:ins w:id="128" w:author="Matthew Whittle [gy14mw]" w:date="2016-01-07T12:19:00Z">
        <w:r w:rsidR="000C34E8">
          <w:t>representative</w:t>
        </w:r>
      </w:ins>
      <w:ins w:id="129" w:author="Matthew Whittle [gy14mw]" w:date="2016-01-07T12:18:00Z">
        <w:r w:rsidR="000C34E8">
          <w:t xml:space="preserve"> of the whole year</w:t>
        </w:r>
      </w:ins>
      <w:ins w:id="130" w:author="Matthew Whittle [gy14mw]" w:date="2016-01-06T10:30:00Z">
        <w:r>
          <w:t xml:space="preserve">. Cycling rates tend to fluctuate over the year, particularly in places such as </w:t>
        </w:r>
      </w:ins>
      <w:ins w:id="131" w:author="Matthew Whittle [gy14mw]" w:date="2016-01-06T10:42:00Z">
        <w:r w:rsidR="009A7170">
          <w:t>Britain</w:t>
        </w:r>
      </w:ins>
      <w:ins w:id="132" w:author="Matthew Whittle [gy14mw]" w:date="2016-01-06T10:30:00Z">
        <w:r>
          <w:t xml:space="preserve"> where winters tend to be wet and cold in comparison to the summer season</w:t>
        </w:r>
      </w:ins>
      <w:ins w:id="133" w:author="Matthew Whittle [gy14mw]" w:date="2016-01-07T12:19:00Z">
        <w:r w:rsidR="000C34E8">
          <w:t xml:space="preserve"> </w:t>
        </w:r>
      </w:ins>
      <w:ins w:id="134" w:author="Matthew Whittle [gy14mw]" w:date="2016-01-07T13:43:00Z">
        <w:r w:rsidR="007D4BAC">
          <w:fldChar w:fldCharType="begin"/>
        </w:r>
        <w:r w:rsidR="007D4BAC">
          <w:instrText xml:space="preserve"> ADDIN ZOTERO_ITEM CSL_CITATION {"citationID":"1u4nu6rmu3","properties":{"formattedCitation":"(Lovelace et al., 2015)","plainCitation":"(Lovelace et al., 2015)"},"citationItems":[{"id":214,"uris":["http://zotero.org/groups/436823/items/3BTQMMCC"],"uri":["http://zotero.org/groups/436823/items/3BTQMMCC"],"itemData":{"id":214,"type":"article-journal","title":"Who, where, when: the demographic and geographic distribution of bicycle crashes in West Yorkshire","container-title":"Transportation Research Part F: Traffic Psychology and Behaviour","DOI":"10.1016/j.trf.2015.02.010","ISSN":"13698478","shortTitle":"Who, where, when: the demographic and geographic distribution of bicycle crashes in West Yorkshire","author":[{"family":"Lovelace","given":"Robin"},{"family":"Roberts","given":"Hannah"},{"family":"Kellar","given":"Ian"}],"issued":{"date-parts":[["2015"]]}}}],"schema":"https://github.com/citation-style-language/schema/raw/master/csl-citation.json"} </w:instrText>
        </w:r>
      </w:ins>
      <w:r w:rsidR="007D4BAC">
        <w:fldChar w:fldCharType="separate"/>
      </w:r>
      <w:ins w:id="135" w:author="Matthew Whittle [gy14mw]" w:date="2016-01-07T13:43:00Z">
        <w:r w:rsidR="007D4BAC" w:rsidRPr="007D4BAC">
          <w:t>(Lovelace et al., 2015)</w:t>
        </w:r>
        <w:r w:rsidR="007D4BAC">
          <w:fldChar w:fldCharType="end"/>
        </w:r>
      </w:ins>
      <w:ins w:id="136" w:author="Matthew Whittle [gy14mw]" w:date="2016-01-06T10:34:00Z">
        <w:r>
          <w:t xml:space="preserve">. </w:t>
        </w:r>
      </w:ins>
      <w:ins w:id="137" w:author="Matthew Whittle [gy14mw]" w:date="2016-01-06T10:43:00Z">
        <w:r w:rsidR="009A7170">
          <w:t>Unfortunately</w:t>
        </w:r>
      </w:ins>
      <w:ins w:id="138" w:author="Matthew Whittle [gy14mw]" w:date="2016-01-06T10:42:00Z">
        <w:r w:rsidR="009A7170">
          <w:t xml:space="preserve"> this data would be </w:t>
        </w:r>
      </w:ins>
      <w:ins w:id="139" w:author="Matthew Whittle [gy14mw]" w:date="2016-01-07T13:44:00Z">
        <w:r w:rsidR="007D4BAC">
          <w:t>u</w:t>
        </w:r>
      </w:ins>
      <w:ins w:id="140" w:author="Matthew Whittle [gy14mw]" w:date="2016-01-06T10:42:00Z">
        <w:r w:rsidR="009A7170">
          <w:t xml:space="preserve">nfeasible to collect for a whole year, however carrying out the method for the same period in each season would provide a better outlook on the current rate of cycling in the area. </w:t>
        </w:r>
      </w:ins>
      <w:ins w:id="141" w:author="Matthew Whittle [gy14mw]" w:date="2016-01-06T10:30:00Z">
        <w:r>
          <w:t xml:space="preserve"> </w:t>
        </w:r>
      </w:ins>
    </w:p>
    <w:p w14:paraId="54818DD7" w14:textId="7BCD2CDB" w:rsidR="009A7170" w:rsidRDefault="005E6F68" w:rsidP="008444EC">
      <w:pPr>
        <w:pStyle w:val="EndNoteBibliography"/>
        <w:jc w:val="both"/>
        <w:rPr>
          <w:ins w:id="142" w:author="Matthew Whittle [gy14mw]" w:date="2016-01-07T13:44:00Z"/>
        </w:rPr>
      </w:pPr>
      <w:ins w:id="143" w:author="Matthew Whittle [gy14mw]" w:date="2016-01-06T10:57:00Z">
        <w:r>
          <w:t>Data collected from the auto recognition CCTV cameras indicate a similar positive correlation to the screenline data with an R</w:t>
        </w:r>
      </w:ins>
      <w:ins w:id="144" w:author="Matthew Whittle [gy14mw]" w:date="2016-01-06T10:58:00Z">
        <w:r>
          <w:rPr>
            <w:vertAlign w:val="superscript"/>
          </w:rPr>
          <w:t>2</w:t>
        </w:r>
        <w:r>
          <w:t xml:space="preserve"> of 0.2</w:t>
        </w:r>
      </w:ins>
      <w:ins w:id="145" w:author="Matthew Whittle [gy14mw]" w:date="2016-01-06T10:59:00Z">
        <w:r>
          <w:t xml:space="preserve">54. </w:t>
        </w:r>
      </w:ins>
      <w:ins w:id="146" w:author="Matthew Whittle [gy14mw]" w:date="2016-01-06T11:00:00Z">
        <w:r>
          <w:t>When compared with the screenline model estimates for the current cycling rates the auto recognition CCTV data was closer for most of the sites. The model clearly has some issues in certain areas such as site 9</w:t>
        </w:r>
      </w:ins>
      <w:ins w:id="147" w:author="Matthew Whittle [gy14mw]" w:date="2016-01-06T11:01:00Z">
        <w:r>
          <w:t>0421</w:t>
        </w:r>
      </w:ins>
      <w:ins w:id="148" w:author="Matthew Whittle [gy14mw]" w:date="2016-01-07T13:44:00Z">
        <w:r w:rsidR="007D4BAC">
          <w:t>(See Fig x)</w:t>
        </w:r>
      </w:ins>
      <w:ins w:id="149" w:author="Matthew Whittle [gy14mw]" w:date="2016-01-06T11:01:00Z">
        <w:r>
          <w:t xml:space="preserve">, this site is located next to a filtered </w:t>
        </w:r>
        <w:r w:rsidR="00396BEE">
          <w:t xml:space="preserve">permeability access for cycles. At this site </w:t>
        </w:r>
        <w:r>
          <w:t xml:space="preserve">the model seems to be observing this as a dead end and predicts routing down other roads instead. </w:t>
        </w:r>
      </w:ins>
    </w:p>
    <w:p w14:paraId="29FAB932" w14:textId="77777777" w:rsidR="00FB530B" w:rsidRDefault="00FB530B" w:rsidP="00FB530B">
      <w:pPr>
        <w:pStyle w:val="EndNoteBibliography"/>
        <w:keepNext/>
        <w:jc w:val="center"/>
        <w:rPr>
          <w:ins w:id="150" w:author="Matthew Whittle [gy14mw]" w:date="2016-01-07T14:03:00Z"/>
        </w:rPr>
        <w:pPrChange w:id="151" w:author="Matthew Whittle [gy14mw]" w:date="2016-01-07T14:03:00Z">
          <w:pPr>
            <w:pStyle w:val="EndNoteBibliography"/>
            <w:jc w:val="both"/>
          </w:pPr>
        </w:pPrChange>
      </w:pPr>
      <w:ins w:id="152" w:author="Matthew Whittle [gy14mw]" w:date="2016-01-07T14:02:00Z">
        <w:r>
          <w:rPr>
            <w:noProof/>
            <w:lang w:val="en-GB" w:eastAsia="en-GB"/>
          </w:rPr>
          <w:drawing>
            <wp:inline distT="0" distB="0" distL="0" distR="0" wp14:anchorId="71136D93" wp14:editId="13D41577">
              <wp:extent cx="4505325" cy="3180670"/>
              <wp:effectExtent l="0" t="0" r="0" b="1270"/>
              <wp:docPr id="16" name="Picture 16" descr="C:\Users\gy14mw\Desktop\camera contex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y14mw\Desktop\camera context.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08986" cy="3183254"/>
                      </a:xfrm>
                      <a:prstGeom prst="rect">
                        <a:avLst/>
                      </a:prstGeom>
                      <a:noFill/>
                      <a:ln>
                        <a:noFill/>
                      </a:ln>
                    </pic:spPr>
                  </pic:pic>
                </a:graphicData>
              </a:graphic>
            </wp:inline>
          </w:drawing>
        </w:r>
      </w:ins>
    </w:p>
    <w:p w14:paraId="163418E9" w14:textId="4A45E4CC" w:rsidR="007D4BAC" w:rsidRDefault="00FB530B" w:rsidP="00FB530B">
      <w:pPr>
        <w:pStyle w:val="Caption"/>
        <w:jc w:val="center"/>
        <w:rPr>
          <w:ins w:id="153" w:author="Matthew Whittle [gy14mw]" w:date="2016-01-06T11:01:00Z"/>
        </w:rPr>
        <w:pPrChange w:id="154" w:author="Matthew Whittle [gy14mw]" w:date="2016-01-07T14:03:00Z">
          <w:pPr>
            <w:pStyle w:val="EndNoteBibliography"/>
            <w:jc w:val="both"/>
          </w:pPr>
        </w:pPrChange>
      </w:pPr>
      <w:ins w:id="155" w:author="Matthew Whittle [gy14mw]" w:date="2016-01-07T14:03:00Z">
        <w:r>
          <w:t>Figure X Camera located next to filtered permeability for cycles</w:t>
        </w:r>
      </w:ins>
    </w:p>
    <w:p w14:paraId="6EE7B1A0" w14:textId="7AD56E15" w:rsidR="005E6F68" w:rsidRDefault="005E6F68" w:rsidP="008444EC">
      <w:pPr>
        <w:pStyle w:val="EndNoteBibliography"/>
        <w:jc w:val="both"/>
        <w:rPr>
          <w:ins w:id="156" w:author="Matthew Whittle [gy14mw]" w:date="2016-01-06T11:40:00Z"/>
        </w:rPr>
      </w:pPr>
      <w:ins w:id="157" w:author="Matthew Whittle [gy14mw]" w:date="2016-01-06T11:03:00Z">
        <w:r>
          <w:lastRenderedPageBreak/>
          <w:t>This data is more accurate</w:t>
        </w:r>
        <w:r w:rsidR="006372A3">
          <w:t xml:space="preserve"> than the screenline data as it has been collected per hour for every day of the year, therefore providing a true insight into the rate of cycling in the area. </w:t>
        </w:r>
      </w:ins>
      <w:ins w:id="158" w:author="Matthew Whittle [gy14mw]" w:date="2016-01-06T11:16:00Z">
        <w:r w:rsidR="006372A3">
          <w:t>Unfortunately</w:t>
        </w:r>
      </w:ins>
      <w:ins w:id="159" w:author="Matthew Whittle [gy14mw]" w:date="2016-01-06T11:03:00Z">
        <w:r w:rsidR="006372A3">
          <w:t xml:space="preserve"> it is still not perfect, the placement of the cameras is sporadic and only provides detail of that particular location. Cyclists could well be using other roads and this would be unbeknown. In contrast the screenline method is </w:t>
        </w:r>
      </w:ins>
      <w:ins w:id="160" w:author="Matthew Whittle [gy14mw]" w:date="2016-01-06T11:16:00Z">
        <w:r w:rsidR="006372A3">
          <w:t>marginally</w:t>
        </w:r>
      </w:ins>
      <w:ins w:id="161" w:author="Matthew Whittle [gy14mw]" w:date="2016-01-06T11:03:00Z">
        <w:r w:rsidR="006372A3">
          <w:t xml:space="preserve"> better has the locations have been carefully selected to include all major roads along known commuter routes. </w:t>
        </w:r>
      </w:ins>
    </w:p>
    <w:p w14:paraId="13FC2C2B" w14:textId="30EB0F68" w:rsidR="00C72675" w:rsidRDefault="00C72675" w:rsidP="008444EC">
      <w:pPr>
        <w:pStyle w:val="EndNoteBibliography"/>
        <w:jc w:val="both"/>
        <w:rPr>
          <w:ins w:id="162" w:author="Matthew Whittle [gy14mw]" w:date="2016-01-06T13:06:00Z"/>
        </w:rPr>
      </w:pPr>
      <w:ins w:id="163" w:author="Matthew Whittle [gy14mw]" w:date="2016-01-06T11:40:00Z">
        <w:r>
          <w:t>The stats19 data once again produce a weak positive correlation with an R</w:t>
        </w:r>
      </w:ins>
      <w:ins w:id="164" w:author="Matthew Whittle [gy14mw]" w:date="2016-01-06T11:41:00Z">
        <w:r>
          <w:rPr>
            <w:vertAlign w:val="superscript"/>
          </w:rPr>
          <w:t>2</w:t>
        </w:r>
        <w:r>
          <w:t xml:space="preserve"> of 0.116, very similar to the other two data sources.  </w:t>
        </w:r>
      </w:ins>
      <w:ins w:id="165" w:author="Matthew Whittle [gy14mw]" w:date="2016-01-06T11:43:00Z">
        <w:r>
          <w:t xml:space="preserve">Meaning there is a relationship with the number of accidents and the amount of cyclists using the road. This method carries </w:t>
        </w:r>
      </w:ins>
      <w:ins w:id="166" w:author="Matthew Whittle [gy14mw]" w:date="2016-01-06T11:44:00Z">
        <w:r>
          <w:t>numerous</w:t>
        </w:r>
      </w:ins>
      <w:ins w:id="167" w:author="Matthew Whittle [gy14mw]" w:date="2016-01-06T11:43:00Z">
        <w:r>
          <w:t xml:space="preserve"> assumptions regarding cycling safety</w:t>
        </w:r>
      </w:ins>
      <w:ins w:id="168" w:author="Matthew Whittle [gy14mw]" w:date="2016-01-06T11:44:00Z">
        <w:r>
          <w:t>. To imply that this is a causal relationship i.e. the more cyclists using a road will result in more injuries assumes that all roads carry the same risk factor and that cycling safety is uniform across the whole road network. This assumption is simply not true</w:t>
        </w:r>
      </w:ins>
      <w:ins w:id="169" w:author="Matthew Whittle [gy14mw]" w:date="2016-01-07T14:05:00Z">
        <w:r w:rsidR="00FB530B">
          <w:t>, s</w:t>
        </w:r>
      </w:ins>
      <w:ins w:id="170" w:author="Matthew Whittle [gy14mw]" w:date="2016-01-06T11:44:00Z">
        <w:r>
          <w:t>tudies have shown that these facilities help to improve safety</w:t>
        </w:r>
      </w:ins>
      <w:ins w:id="171" w:author="Matthew Whittle [gy14mw]" w:date="2016-01-07T14:05:00Z">
        <w:r w:rsidR="00FB530B">
          <w:t xml:space="preserve"> </w:t>
        </w:r>
      </w:ins>
      <w:ins w:id="172" w:author="Matthew Whittle [gy14mw]" w:date="2016-01-07T14:07:00Z">
        <w:r w:rsidR="00FB530B">
          <w:fldChar w:fldCharType="begin"/>
        </w:r>
      </w:ins>
      <w:ins w:id="173" w:author="Matthew Whittle [gy14mw]" w:date="2016-01-07T14:13:00Z">
        <w:r w:rsidR="00FB530B">
          <w:instrText xml:space="preserve"> ADDIN ZOTERO_ITEM CSL_CITATION {"citationID":"paNzvwGa","properties":{"formattedCitation":"(Garrard et al., 2008; Larsen et al., 2013; Reynolds et al., 2009)","plainCitation":"(Garrard et al., 2008; Larsen et al., 2013; Reynolds et al., 2009)"},"citationItems":[{"id":237,"uris":["http://zotero.org/groups/436823/items/Z9QBN2CQ"],"uri":["http://zotero.org/groups/436823/items/Z9QBN2CQ"],"itemData":{"id":237,"type":"article-journal","title":"Promoting transportation cycling for women: the role of bicycle infrastructure","container-title":"Prev Med","page":"55-9","volume":"46","issue":"1","archive_location":"17698185","abstract":"OBJECTIVE: Females are substantially less likely than males to cycle for transport in countries with low bicycle transport mode share. We investigated whether female commuter cyclists were more likely to use bicycle routes that provide separation from motor vehicle traffic. METHODS: Census of cyclists observed at 15 locations (including off-road bicycle paths, on-road lanes and roads with no bicycle facilities) within a 7.4 km radius of the central business district (CBD) of Melbourne, Australia, during peak commuting times in February 2004. RESULTS: 6589 cyclists were observed, comprising 5229 males (79.4%) and 1360 females (20.6%). After adjustment for distance of the bicycle facility from the CBD, females showed a preference for using off-road paths rather than roads with no bicycle facilities (odds ratio [OR]=1.43, 95% confidence interval [CI]: 1.12, 1.83), or roads with on-road bicycle lanes (OR=1.34, 95% CI: 1.03, 1.75). CONCLUSIONS: Consistent with gender differences in risk aversion, female commuter cyclists preferred to use routes with maximum separation from motorized traffic. Improved cycling infrastructure in the form of bicycle paths and lanes that provide a high degree of separation from motor traffic is likely to be important for increasing transportation cycling amongst under-represented population groups such as women.","DOI":"10.1016/j.ypmed.2007.07.010","ISSN":"0091-7435 (Print) 0091-7435 (Linking)","shortTitle":"Promoting transportation cycling for women: the role of bicycle infrastructure","journalAbbreviation":"Preventive medicine","author":[{"family":"Garrard","given":"J."},{"family":"Rose","given":"G."},{"family":"Lo","given":"S. K."}],"issued":{"date-parts":[["2008",1]]}}},{"id":99,"uris":["http://zotero.org/groups/418217/items/DRBQCIJU"],"uri":["http://zotero.org/groups/418217/items/DRBQCIJU"],"itemData":{"id":99,"type":"article-journal","title":"Build it. But where? The use of geographic information systems in identifying locations for new cycling infrastructure","container-title":"International Journal of Sustainable Transportation","page":"299–317","volume":"7","issue":"4","source":"Google Scholar","note":"bibtex: larsen_build_2013","shortTitle":"Build it. But where?","author":[{"family":"Larsen","given":"Jacob"},{"family":"Patterson","given":"Zachary"},{"family":"El-Geneidy","given":"Ahmed"}],"issued":{"date-parts":[["2013"]]}}},{"id":154,"uris":["http://zotero.org/groups/418217/items/MJMZ82CX"],"uri":["http://zotero.org/groups/418217/items/MJMZ82CX"],"itemData":{"id":154,"type":"article-journal","title":"The impact of transportation infrastructure on bicycling injuries and crashes: a review of the literature","container-title":"Environmental Health","page":"47","volume":"8","issue":"1","source":"Google Scholar","shortTitle":"The impact of transportation infrastructure on bicycling injuries and crashes","author":[{"family":"Reynolds","given":"C. C."},{"family":"Harris","given":"M. Anne"},{"family":"Teschke","given":"Kay"},{"family":"Cripton","given":"Peter A."},{"family":"Winters","given":"Meghan"},{"literal":"others"}],"issued":{"date-parts":[["2009"]]}}}],"schema":"https://github.com/citation-style-language/schema/raw/master/csl-citation.json"} </w:instrText>
        </w:r>
      </w:ins>
      <w:r w:rsidR="00FB530B">
        <w:fldChar w:fldCharType="separate"/>
      </w:r>
      <w:ins w:id="174" w:author="Matthew Whittle [gy14mw]" w:date="2016-01-07T14:13:00Z">
        <w:r w:rsidR="00FB530B" w:rsidRPr="00FB530B">
          <w:t>(Garrard et al., 2008; Larsen et al., 2013; Reynolds et al., 2009)</w:t>
        </w:r>
      </w:ins>
      <w:ins w:id="175" w:author="Matthew Whittle [gy14mw]" w:date="2016-01-07T14:07:00Z">
        <w:r w:rsidR="00FB530B">
          <w:fldChar w:fldCharType="end"/>
        </w:r>
      </w:ins>
      <w:ins w:id="176" w:author="Matthew Whittle [gy14mw]" w:date="2016-01-06T11:44:00Z">
        <w:r>
          <w:t>. Similarly areas around junctions are considered to be the most risky areas for cycling</w:t>
        </w:r>
      </w:ins>
      <w:ins w:id="177" w:author="Matthew Whittle [gy14mw]" w:date="2016-01-07T15:25:00Z">
        <w:r w:rsidR="0034338F">
          <w:t xml:space="preserve"> </w:t>
        </w:r>
      </w:ins>
      <w:ins w:id="178" w:author="Matthew Whittle [gy14mw]" w:date="2016-01-07T15:24:00Z">
        <w:r w:rsidR="0034338F">
          <w:fldChar w:fldCharType="begin"/>
        </w:r>
        <w:r w:rsidR="0034338F">
          <w:instrText xml:space="preserve"> ADDIN ZOTERO_ITEM CSL_CITATION {"citationID":"1dii2i4ahr","properties":{"formattedCitation":"(Garrard et al., 2008)","plainCitation":"(Garrard et al., 2008)"},"citationItems":[{"id":237,"uris":["http://zotero.org/groups/436823/items/Z9QBN2CQ"],"uri":["http://zotero.org/groups/436823/items/Z9QBN2CQ"],"itemData":{"id":237,"type":"article-journal","title":"Promoting transportation cycling for women: the role of bicycle infrastructure","container-title":"Prev Med","page":"55-9","volume":"46","issue":"1","archive_location":"17698185","abstract":"OBJECTIVE: Females are substantially less likely than males to cycle for transport in countries with low bicycle transport mode share. We investigated whether female commuter cyclists were more likely to use bicycle routes that provide separation from motor vehicle traffic. METHODS: Census of cyclists observed at 15 locations (including off-road bicycle paths, on-road lanes and roads with no bicycle facilities) within a 7.4 km radius of the central business district (CBD) of Melbourne, Australia, during peak commuting times in February 2004. RESULTS: 6589 cyclists were observed, comprising 5229 males (79.4%) and 1360 females (20.6%). After adjustment for distance of the bicycle facility from the CBD, females showed a preference for using off-road paths rather than roads with no bicycle facilities (odds ratio [OR]=1.43, 95% confidence interval [CI]: 1.12, 1.83), or roads with on-road bicycle lanes (OR=1.34, 95% CI: 1.03, 1.75). CONCLUSIONS: Consistent with gender differences in risk aversion, female commuter cyclists preferred to use routes with maximum separation from motorized traffic. Improved cycling infrastructure in the form of bicycle paths and lanes that provide a high degree of separation from motor traffic is likely to be important for increasing transportation cycling amongst under-represented population groups such as women.","DOI":"10.1016/j.ypmed.2007.07.010","ISSN":"0091-7435 (Print) 0091-7435 (Linking)","shortTitle":"Promoting transportation cycling for women: the role of bicycle infrastructure","journalAbbreviation":"Preventive medicine","author":[{"family":"Garrard","given":"J."},{"family":"Rose","given":"G."},{"family":"Lo","given":"S. K."}],"issued":{"date-parts":[["2008",1]]}}}],"schema":"https://github.com/citation-style-language/schema/raw/master/csl-citation.json"} </w:instrText>
        </w:r>
      </w:ins>
      <w:r w:rsidR="0034338F">
        <w:fldChar w:fldCharType="separate"/>
      </w:r>
      <w:ins w:id="179" w:author="Matthew Whittle [gy14mw]" w:date="2016-01-07T15:24:00Z">
        <w:r w:rsidR="0034338F" w:rsidRPr="0034338F">
          <w:t>(Garrard et al., 2008)</w:t>
        </w:r>
        <w:r w:rsidR="0034338F">
          <w:fldChar w:fldCharType="end"/>
        </w:r>
      </w:ins>
      <w:ins w:id="180" w:author="Matthew Whittle [gy14mw]" w:date="2016-01-06T11:44:00Z">
        <w:r>
          <w:t xml:space="preserve">, therefore an area with numerous junctions is likely to have a greater exposure to risk when compared to a straight section of road. </w:t>
        </w:r>
      </w:ins>
    </w:p>
    <w:p w14:paraId="3671B811" w14:textId="35E3FD8D" w:rsidR="007237BE" w:rsidRDefault="003B4DD6" w:rsidP="008444EC">
      <w:pPr>
        <w:pStyle w:val="EndNoteBibliography"/>
        <w:jc w:val="both"/>
        <w:rPr>
          <w:ins w:id="181" w:author="Matthew Whittle [gy14mw]" w:date="2016-01-07T10:20:00Z"/>
        </w:rPr>
      </w:pPr>
      <w:ins w:id="182" w:author="Matthew Whittle [gy14mw]" w:date="2016-01-06T13:06:00Z">
        <w:r>
          <w:t xml:space="preserve">While the coverage of this data is superior to the other two datasets there is the </w:t>
        </w:r>
      </w:ins>
      <w:ins w:id="183" w:author="Matthew Whittle [gy14mw]" w:date="2016-01-06T13:08:00Z">
        <w:r>
          <w:t>possibility</w:t>
        </w:r>
      </w:ins>
      <w:ins w:id="184" w:author="Matthew Whittle [gy14mw]" w:date="2016-01-06T13:06:00Z">
        <w:r>
          <w:t xml:space="preserve"> of under reported incidents, minor bumps will not be included in the dataset as stats19 data only accounts for incidents where the police have been </w:t>
        </w:r>
      </w:ins>
      <w:ins w:id="185" w:author="Matthew Whittle [gy14mw]" w:date="2016-01-06T13:08:00Z">
        <w:r>
          <w:t>involved</w:t>
        </w:r>
      </w:ins>
      <w:ins w:id="186" w:author="Matthew Whittle [gy14mw]" w:date="2016-01-06T13:06:00Z">
        <w:r>
          <w:t xml:space="preserve">. Therefore the data </w:t>
        </w:r>
      </w:ins>
      <w:ins w:id="187" w:author="Matthew Whittle [gy14mw]" w:date="2016-01-06T13:08:00Z">
        <w:r>
          <w:t>should</w:t>
        </w:r>
      </w:ins>
      <w:ins w:id="188" w:author="Matthew Whittle [gy14mw]" w:date="2016-01-06T13:06:00Z">
        <w:r>
          <w:t xml:space="preserve"> </w:t>
        </w:r>
      </w:ins>
      <w:ins w:id="189" w:author="Matthew Whittle [gy14mw]" w:date="2016-01-06T13:08:00Z">
        <w:r>
          <w:t>be regarded as incomplete</w:t>
        </w:r>
      </w:ins>
      <w:ins w:id="190" w:author="Matthew Whittle [gy14mw]" w:date="2016-01-07T15:26:00Z">
        <w:r w:rsidR="0034338F">
          <w:t xml:space="preserve">. </w:t>
        </w:r>
      </w:ins>
      <w:ins w:id="191" w:author="Matthew Whittle [gy14mw]" w:date="2016-01-07T15:25:00Z">
        <w:r w:rsidR="0034338F">
          <w:t>The</w:t>
        </w:r>
      </w:ins>
      <w:ins w:id="192" w:author="Matthew Whittle [gy14mw]" w:date="2016-01-06T13:09:00Z">
        <w:r>
          <w:t xml:space="preserve"> </w:t>
        </w:r>
      </w:ins>
      <w:ins w:id="193" w:author="Matthew Whittle [gy14mw]" w:date="2016-01-06T13:19:00Z">
        <w:r w:rsidR="001D4D51">
          <w:t>amount of data collected per year is c250 incidents, this is a low number to try and correlate the rate of cycling</w:t>
        </w:r>
      </w:ins>
      <w:ins w:id="194" w:author="Matthew Whittle [gy14mw]" w:date="2016-01-07T15:26:00Z">
        <w:r w:rsidR="0034338F">
          <w:t xml:space="preserve"> with the rate of incidents at a small scale across a whole city road network</w:t>
        </w:r>
      </w:ins>
      <w:ins w:id="195" w:author="Matthew Whittle [gy14mw]" w:date="2016-01-06T13:20:00Z">
        <w:r w:rsidR="001D4D51">
          <w:t>. While the stats19 data is not perfect</w:t>
        </w:r>
      </w:ins>
      <w:ins w:id="196" w:author="Matthew Whittle [gy14mw]" w:date="2016-01-06T13:21:00Z">
        <w:r w:rsidR="001D4D51">
          <w:t xml:space="preserve"> due to the assumptions and small amount of data</w:t>
        </w:r>
      </w:ins>
      <w:ins w:id="197" w:author="Matthew Whittle [gy14mw]" w:date="2016-01-06T13:20:00Z">
        <w:r w:rsidR="001D4D51">
          <w:t xml:space="preserve"> it is the most extensive and therefore there is some credibility </w:t>
        </w:r>
      </w:ins>
      <w:ins w:id="198" w:author="Matthew Whittle [gy14mw]" w:date="2016-01-06T13:21:00Z">
        <w:r w:rsidR="001D4D51">
          <w:t xml:space="preserve">in the usage of the dataset to estimate the rate of cycling. </w:t>
        </w:r>
      </w:ins>
    </w:p>
    <w:p w14:paraId="4E93ED38" w14:textId="0E7AC698" w:rsidR="007237BE" w:rsidRDefault="007237BE" w:rsidP="008444EC">
      <w:pPr>
        <w:pStyle w:val="EndNoteBibliography"/>
        <w:jc w:val="both"/>
        <w:rPr>
          <w:ins w:id="199" w:author="Matthew Whittle [gy14mw]" w:date="2016-01-06T13:21:00Z"/>
        </w:rPr>
      </w:pPr>
      <w:ins w:id="200" w:author="Matthew Whittle [gy14mw]" w:date="2016-01-07T10:25:00Z">
        <w:r>
          <w:t xml:space="preserve">In this method the use of </w:t>
        </w:r>
      </w:ins>
      <w:ins w:id="201" w:author="Matthew Whittle [gy14mw]" w:date="2016-01-07T10:28:00Z">
        <w:r>
          <w:t>rasterization</w:t>
        </w:r>
      </w:ins>
      <w:ins w:id="202" w:author="Matthew Whittle [gy14mw]" w:date="2016-01-07T10:25:00Z">
        <w:r>
          <w:t xml:space="preserve"> helps to smooth out the data and reduce error</w:t>
        </w:r>
      </w:ins>
      <w:ins w:id="203" w:author="Matthew Whittle [gy14mw]" w:date="2016-01-07T10:26:00Z">
        <w:r>
          <w:t xml:space="preserve">. Due to the </w:t>
        </w:r>
      </w:ins>
      <w:ins w:id="204" w:author="Matthew Whittle [gy14mw]" w:date="2016-01-07T10:28:00Z">
        <w:r>
          <w:t>diverse</w:t>
        </w:r>
      </w:ins>
      <w:ins w:id="205" w:author="Matthew Whittle [gy14mw]" w:date="2016-01-07T10:26:00Z">
        <w:r>
          <w:t xml:space="preserve"> nature of the stats19 data and the model output any inaccuracy is dealt with by </w:t>
        </w:r>
      </w:ins>
      <w:ins w:id="206" w:author="Matthew Whittle [gy14mw]" w:date="2016-01-07T10:28:00Z">
        <w:r>
          <w:t>aggregating</w:t>
        </w:r>
      </w:ins>
      <w:ins w:id="207" w:author="Matthew Whittle [gy14mw]" w:date="2016-01-07T10:26:00Z">
        <w:r>
          <w:t xml:space="preserve"> the data to specific sized cells</w:t>
        </w:r>
      </w:ins>
      <w:ins w:id="208" w:author="Matthew Whittle [gy14mw]" w:date="2016-01-07T15:27:00Z">
        <w:r w:rsidR="0034338F">
          <w:t xml:space="preserve"> </w:t>
        </w:r>
      </w:ins>
      <w:ins w:id="209" w:author="Matthew Whittle [gy14mw]" w:date="2016-01-07T16:00:00Z">
        <w:r w:rsidR="00980FBC">
          <w:fldChar w:fldCharType="begin"/>
        </w:r>
        <w:r w:rsidR="00980FBC">
          <w:instrText xml:space="preserve"> ADDIN ZOTERO_ITEM CSL_CITATION {"citationID":"4v63emrr0","properties":{"formattedCitation":"(Molnar and Julien, 2000)","plainCitation":"(Molnar and Julien, 2000)"},"citationItems":[{"id":157,"uris":["http://zotero.org/groups/418217/items/U9Z4HCDK"],"uri":["http://zotero.org/groups/418217/items/U9Z4HCDK"],"itemData":{"id":157,"type":"article-journal","title":"Grid-size effects on surface runoff modeling","container-title":"Journal of Hydrologic Engineering","page":"8–16","volume":"5","issue":"1","source":"Google Scholar","author":[{"family":"Molnar","given":"D. K."},{"family":"Julien","given":"P. Y."}],"issued":{"date-parts":[["2000"]]}}}],"schema":"https://github.com/citation-style-language/schema/raw/master/csl-citation.json"} </w:instrText>
        </w:r>
      </w:ins>
      <w:r w:rsidR="00980FBC">
        <w:fldChar w:fldCharType="separate"/>
      </w:r>
      <w:ins w:id="210" w:author="Matthew Whittle [gy14mw]" w:date="2016-01-07T16:00:00Z">
        <w:r w:rsidR="00980FBC" w:rsidRPr="00980FBC">
          <w:t>(Molnar and Julien, 2000)</w:t>
        </w:r>
        <w:r w:rsidR="00980FBC">
          <w:fldChar w:fldCharType="end"/>
        </w:r>
      </w:ins>
      <w:ins w:id="211" w:author="Matthew Whittle [gy14mw]" w:date="2016-01-07T10:26:00Z">
        <w:r>
          <w:t>.</w:t>
        </w:r>
      </w:ins>
      <w:ins w:id="212" w:author="Matthew Whittle [gy14mw]" w:date="2016-01-07T10:28:00Z">
        <w:r>
          <w:t xml:space="preserve"> While this is a benefit the raster cell size may affect the results of the </w:t>
        </w:r>
      </w:ins>
      <w:ins w:id="213" w:author="Matthew Whittle [gy14mw]" w:date="2016-01-07T10:37:00Z">
        <w:r w:rsidR="0083605C">
          <w:t>study with bigger cells eliminating any trends in the data and smaller cells producing misleading results</w:t>
        </w:r>
      </w:ins>
      <w:ins w:id="214" w:author="Matthew Whittle [gy14mw]" w:date="2016-01-07T16:00:00Z">
        <w:r w:rsidR="00980FBC">
          <w:t xml:space="preserve"> </w:t>
        </w:r>
        <w:r w:rsidR="00980FBC">
          <w:fldChar w:fldCharType="begin"/>
        </w:r>
        <w:r w:rsidR="00980FBC">
          <w:instrText xml:space="preserve"> ADDIN ZOTERO_ITEM CSL_CITATION {"citationID":"7ik7b0kqb","properties":{"formattedCitation":"(Molnar and Julien, 2000)","plainCitation":"(Molnar and Julien, 2000)"},"citationItems":[{"id":157,"uris":["http://zotero.org/groups/418217/items/U9Z4HCDK"],"uri":["http://zotero.org/groups/418217/items/U9Z4HCDK"],"itemData":{"id":157,"type":"article-journal","title":"Grid-size effects on surface runoff modeling","container-title":"Journal of Hydrologic Engineering","page":"8–16","volume":"5","issue":"1","source":"Google Scholar","author":[{"family":"Molnar","given":"D. K."},{"family":"Julien","given":"P. Y."}],"issued":{"date-parts":[["2000"]]}}}],"schema":"https://github.com/citation-style-language/schema/raw/master/csl-citation.json"} </w:instrText>
        </w:r>
      </w:ins>
      <w:r w:rsidR="00980FBC">
        <w:fldChar w:fldCharType="separate"/>
      </w:r>
      <w:ins w:id="215" w:author="Matthew Whittle [gy14mw]" w:date="2016-01-07T16:00:00Z">
        <w:r w:rsidR="00980FBC" w:rsidRPr="00980FBC">
          <w:t>(Molnar and Julien, 2000)</w:t>
        </w:r>
        <w:r w:rsidR="00980FBC">
          <w:fldChar w:fldCharType="end"/>
        </w:r>
      </w:ins>
      <w:ins w:id="216" w:author="Matthew Whittle [gy14mw]" w:date="2016-01-07T10:37:00Z">
        <w:r w:rsidR="0083605C">
          <w:t xml:space="preserve">. </w:t>
        </w:r>
      </w:ins>
    </w:p>
    <w:p w14:paraId="1E31DB06" w14:textId="77777777" w:rsidR="00C32712" w:rsidRDefault="00C32712" w:rsidP="00C32712">
      <w:pPr>
        <w:pStyle w:val="EndNoteBibliography"/>
        <w:jc w:val="both"/>
        <w:rPr>
          <w:moveTo w:id="217" w:author="Matthew Whittle [gy14mw]" w:date="2016-01-07T12:08:00Z"/>
        </w:rPr>
      </w:pPr>
      <w:moveToRangeStart w:id="218" w:author="Matthew Whittle [gy14mw]" w:date="2016-01-07T12:08:00Z" w:name="move439931811"/>
      <w:commentRangeStart w:id="219"/>
      <w:moveTo w:id="220" w:author="Matthew Whittle [gy14mw]" w:date="2016-01-07T12:08:00Z">
        <w:r>
          <w:t>The fact that many data sources for the cross-validation of route-allocated models are ‘one off’ snapshots in time is problematic for the validation of trends. This is especially the case when a model is predicting shifts in the spatial distribution of travel behavior, as with the Propensity to Cycle Tool. We attempted to explore this, by comparing empirical data against different model scenarios, and by looking at changes in model fit between different years of casualty data. However, it was found that the data was too sparse to provide meaningful results. This provides a strong argument for repeat sampling, rather than the ‘one off’ approach to screenline counts and other data collection methods that could potentially be extremely valuable in terms of cross-validating the temporal trends implied by model results.</w:t>
        </w:r>
        <w:commentRangeEnd w:id="219"/>
        <w:r>
          <w:rPr>
            <w:rStyle w:val="CommentReference"/>
            <w:lang w:val="en-GB"/>
          </w:rPr>
          <w:commentReference w:id="219"/>
        </w:r>
      </w:moveTo>
    </w:p>
    <w:moveToRangeEnd w:id="218"/>
    <w:p w14:paraId="1839D5A1" w14:textId="70E877C8" w:rsidR="00496A18" w:rsidRPr="00C72675" w:rsidDel="00373584" w:rsidRDefault="001D4D51" w:rsidP="008444EC">
      <w:pPr>
        <w:pStyle w:val="EndNoteBibliography"/>
        <w:jc w:val="both"/>
        <w:rPr>
          <w:del w:id="221" w:author="Matthew Whittle [gy14mw]" w:date="2016-01-07T16:11:00Z"/>
        </w:rPr>
      </w:pPr>
      <w:ins w:id="222" w:author="Matthew Whittle [gy14mw]" w:date="2016-01-06T13:22:00Z">
        <w:r>
          <w:t xml:space="preserve">Amongst cyclists, particularly leisure cyclists, there is a trend to log rides via smartphones and GPS devices and load the rides to </w:t>
        </w:r>
      </w:ins>
      <w:ins w:id="223" w:author="Matthew Whittle [gy14mw]" w:date="2016-01-06T13:23:00Z">
        <w:r>
          <w:t>specific</w:t>
        </w:r>
      </w:ins>
      <w:ins w:id="224" w:author="Matthew Whittle [gy14mw]" w:date="2016-01-06T13:22:00Z">
        <w:r>
          <w:t xml:space="preserve"> </w:t>
        </w:r>
      </w:ins>
      <w:ins w:id="225" w:author="Matthew Whittle [gy14mw]" w:date="2016-01-06T13:23:00Z">
        <w:r>
          <w:t>websites</w:t>
        </w:r>
      </w:ins>
      <w:ins w:id="226" w:author="Matthew Whittle [gy14mw]" w:date="2016-01-06T13:24:00Z">
        <w:r>
          <w:t xml:space="preserve"> in order to track goals and fitness</w:t>
        </w:r>
      </w:ins>
      <w:ins w:id="227" w:author="Matthew Whittle [gy14mw]" w:date="2016-01-07T16:01:00Z">
        <w:r w:rsidR="00373584">
          <w:t xml:space="preserve"> </w:t>
        </w:r>
      </w:ins>
      <w:ins w:id="228" w:author="Matthew Whittle [gy14mw]" w:date="2016-01-07T16:05:00Z">
        <w:r w:rsidR="00373584">
          <w:fldChar w:fldCharType="begin"/>
        </w:r>
      </w:ins>
      <w:ins w:id="229" w:author="Matthew Whittle [gy14mw]" w:date="2016-01-07T16:06:00Z">
        <w:r w:rsidR="00373584">
          <w:instrText xml:space="preserve"> ADDIN ZOTERO_ITEM CSL_CITATION {"citationID":"1nt3nu0dtq","properties":{"formattedCitation":"(Oksanen et al., n.d., p. 2015)","plainCitation":"(Oksanen et al., n.d., p. 2015)"},"citationItems":[{"id":162,"uris":["http://zotero.org/groups/418217/items/NV7ZZ5NE"],"uri":["http://zotero.org/groups/418217/items/NV7ZZ5NE"],"itemData":{"id":162,"type":"webpage","title":"Methods for deriving and calibrating privacy-preserving heat maps from mobile sports tracking application data - 1-s2.0-S0966692315001647-main.pdf","URL":"http://ac.els-cdn.com/S0966692315001647/1-s2.0-S0966692315001647-main.pdf?_tid=ec14ce5a-b557-11e5-9082-00000aab0f27&amp;acdnat=1452182673_aec941975ff93780f9972e6e023b63de","author":[{"family":"Oksanen","given":"Juha"},{"family":"Bergman","given":"Cecilia"},{"family":"Sainio","given":"Jani"},{"family":"Westholm","given":"Jan"}],"accessed":{"date-parts":[["2016",1,7]]}},"locator":"2015"}],"schema":"https://github.com/citation-style-language/schema/raw/master/csl-citation.json"} </w:instrText>
        </w:r>
      </w:ins>
      <w:r w:rsidR="00373584">
        <w:fldChar w:fldCharType="separate"/>
      </w:r>
      <w:ins w:id="230" w:author="Matthew Whittle [gy14mw]" w:date="2016-01-07T16:06:00Z">
        <w:r w:rsidR="00373584" w:rsidRPr="00373584">
          <w:t>(</w:t>
        </w:r>
        <w:proofErr w:type="spellStart"/>
        <w:r w:rsidR="00373584" w:rsidRPr="00373584">
          <w:t>Oksanen</w:t>
        </w:r>
        <w:proofErr w:type="spellEnd"/>
        <w:r w:rsidR="00373584" w:rsidRPr="00373584">
          <w:t xml:space="preserve"> et al., 2015)</w:t>
        </w:r>
      </w:ins>
      <w:ins w:id="231" w:author="Matthew Whittle [gy14mw]" w:date="2016-01-07T16:05:00Z">
        <w:r w:rsidR="00373584">
          <w:fldChar w:fldCharType="end"/>
        </w:r>
      </w:ins>
      <w:ins w:id="232" w:author="Matthew Whittle [gy14mw]" w:date="2016-01-06T13:23:00Z">
        <w:r>
          <w:t>. Strava, Map My Ride, Endomondo and Bike Citizens are all examples of phone applications and websites where people can load either cycling only or other activities.</w:t>
        </w:r>
      </w:ins>
      <w:ins w:id="233" w:author="Matthew Whittle [gy14mw]" w:date="2016-01-06T13:36:00Z">
        <w:r w:rsidR="006D6880">
          <w:t xml:space="preserve"> The data collected by these websites can </w:t>
        </w:r>
        <w:r w:rsidR="006D6880">
          <w:lastRenderedPageBreak/>
          <w:t>theref</w:t>
        </w:r>
        <w:r w:rsidR="00496A18">
          <w:t xml:space="preserve">ore offer insights into cycling. One particular host, Strava, already make some of this data public via their website. This shows the popular routes in any city of </w:t>
        </w:r>
      </w:ins>
      <w:ins w:id="234" w:author="Matthew Whittle [gy14mw]" w:date="2016-01-06T13:40:00Z">
        <w:r w:rsidR="00496A18">
          <w:t>interest</w:t>
        </w:r>
      </w:ins>
      <w:ins w:id="235" w:author="Matthew Whittle [gy14mw]" w:date="2016-01-07T16:06:00Z">
        <w:r w:rsidR="00373584">
          <w:t xml:space="preserve"> (see fig x)</w:t>
        </w:r>
      </w:ins>
      <w:ins w:id="236" w:author="Matthew Whittle [gy14mw]" w:date="2016-01-06T13:36:00Z">
        <w:r w:rsidR="00496A18">
          <w:t xml:space="preserve">. Obtaining this data would help to validate the model as it is similar to the stats19 data but is a much larger dataset. </w:t>
        </w:r>
      </w:ins>
      <w:ins w:id="237" w:author="Matthew Whittle [gy14mw]" w:date="2016-01-06T13:40:00Z">
        <w:r w:rsidR="00496A18">
          <w:t xml:space="preserve">For example in 2015 there were over 7 million activities loaded to the site for London, being the largest metropolitan area outside of London, Leeds </w:t>
        </w:r>
      </w:ins>
      <w:ins w:id="238" w:author="Matthew Whittle [gy14mw]" w:date="2016-01-06T13:41:00Z">
        <w:r w:rsidR="00496A18">
          <w:t xml:space="preserve">it would be expected that Leeds would have a large amount of uploaded data as well. </w:t>
        </w:r>
      </w:ins>
      <w:ins w:id="239" w:author="Matthew Whittle [gy14mw]" w:date="2016-01-07T10:38:00Z">
        <w:r w:rsidR="0083605C">
          <w:t>This type of data is more commonly known as ‘Big Data’</w:t>
        </w:r>
      </w:ins>
      <w:ins w:id="240" w:author="Matthew Whittle [gy14mw]" w:date="2016-01-07T16:17:00Z">
        <w:r w:rsidR="009A21A4">
          <w:t xml:space="preserve"> </w:t>
        </w:r>
      </w:ins>
      <w:ins w:id="241" w:author="Matthew Whittle [gy14mw]" w:date="2016-01-07T16:18:00Z">
        <w:r w:rsidR="009A21A4">
          <w:fldChar w:fldCharType="begin"/>
        </w:r>
        <w:r w:rsidR="009A21A4">
          <w:instrText xml:space="preserve"> ADDIN ZOTERO_ITEM CSL_CITATION {"citationID":"gtjvg7jnp","properties":{"formattedCitation":"(Ward and Barker, 2013)","plainCitation":"(Ward and Barker, 2013)"},"citationItems":[{"id":164,"uris":["http://zotero.org/groups/418217/items/PPXF2JHD"],"uri":["http://zotero.org/groups/418217/items/PPXF2JHD"],"itemData":{"id":164,"type":"article-journal","title":"Undefined by data: a survey of big data definitions","container-title":"arXiv preprint arXiv:1309.5821","source":"Google Scholar","URL":"http://arxiv.org/abs/1309.5821","shortTitle":"Undefined by data","author":[{"family":"Ward","given":"Jonathan Stuart"},{"family":"Barker","given":"Adam"}],"issued":{"date-parts":[["2013"]]},"accessed":{"date-parts":[["2016",1,7]]}}}],"schema":"https://github.com/citation-style-language/schema/raw/master/csl-citation.json"} </w:instrText>
        </w:r>
      </w:ins>
      <w:r w:rsidR="009A21A4">
        <w:fldChar w:fldCharType="separate"/>
      </w:r>
      <w:ins w:id="242" w:author="Matthew Whittle [gy14mw]" w:date="2016-01-07T16:18:00Z">
        <w:r w:rsidR="009A21A4" w:rsidRPr="009A21A4">
          <w:t>(Ward and Barker, 2013)</w:t>
        </w:r>
        <w:r w:rsidR="009A21A4">
          <w:fldChar w:fldCharType="end"/>
        </w:r>
      </w:ins>
      <w:ins w:id="243" w:author="Matthew Whittle [gy14mw]" w:date="2016-01-07T10:38:00Z">
        <w:r w:rsidR="0083605C">
          <w:t xml:space="preserve">. Within transport studies Big Data presents a new challenge due to the nature of the data. The skills required to </w:t>
        </w:r>
      </w:ins>
      <w:ins w:id="244" w:author="Matthew Whittle [gy14mw]" w:date="2016-01-07T10:40:00Z">
        <w:r w:rsidR="0083605C">
          <w:t>analyses Big Data are different from conventional</w:t>
        </w:r>
        <w:r w:rsidR="00950E7D">
          <w:t xml:space="preserve"> transport modelling skills as they require a computer science and computer programming background. Besides being a challenge, Big Data presents a new frontier in transport studies, for example the strava insights data for London shows that the most popular day for cycling </w:t>
        </w:r>
      </w:ins>
      <w:ins w:id="245" w:author="Matthew Whittle [gy14mw]" w:date="2016-01-07T10:45:00Z">
        <w:r w:rsidR="00950E7D">
          <w:t>coincided</w:t>
        </w:r>
      </w:ins>
      <w:ins w:id="246" w:author="Matthew Whittle [gy14mw]" w:date="2016-01-07T10:40:00Z">
        <w:r w:rsidR="00950E7D">
          <w:t xml:space="preserve"> with a public transport </w:t>
        </w:r>
      </w:ins>
      <w:ins w:id="247" w:author="Matthew Whittle [gy14mw]" w:date="2016-01-07T10:46:00Z">
        <w:r w:rsidR="00950E7D">
          <w:t>strike</w:t>
        </w:r>
      </w:ins>
      <w:ins w:id="248" w:author="Matthew Whittle [gy14mw]" w:date="2016-01-07T10:40:00Z">
        <w:r w:rsidR="00950E7D">
          <w:t xml:space="preserve">. This helps transport </w:t>
        </w:r>
      </w:ins>
      <w:ins w:id="249" w:author="Matthew Whittle [gy14mw]" w:date="2016-01-07T10:44:00Z">
        <w:r w:rsidR="00950E7D">
          <w:t>modelers</w:t>
        </w:r>
      </w:ins>
      <w:ins w:id="250" w:author="Matthew Whittle [gy14mw]" w:date="2016-01-07T10:40:00Z">
        <w:r w:rsidR="00950E7D">
          <w:t xml:space="preserve"> understand how people travel in reaction to certain circumstances which previously may have gone </w:t>
        </w:r>
      </w:ins>
      <w:ins w:id="251" w:author="Matthew Whittle [gy14mw]" w:date="2016-01-07T10:46:00Z">
        <w:r w:rsidR="00950E7D">
          <w:t>undetected</w:t>
        </w:r>
      </w:ins>
      <w:ins w:id="252" w:author="Matthew Whittle [gy14mw]" w:date="2016-01-07T10:40:00Z">
        <w:r w:rsidR="00950E7D">
          <w:t xml:space="preserve"> as there would be very little data </w:t>
        </w:r>
      </w:ins>
      <w:ins w:id="253" w:author="Matthew Whittle [gy14mw]" w:date="2016-01-07T10:45:00Z">
        <w:r w:rsidR="00950E7D">
          <w:t>available</w:t>
        </w:r>
      </w:ins>
      <w:ins w:id="254" w:author="Matthew Whittle [gy14mw]" w:date="2016-01-07T10:40:00Z">
        <w:r w:rsidR="00950E7D">
          <w:t xml:space="preserve"> </w:t>
        </w:r>
      </w:ins>
      <w:ins w:id="255" w:author="Matthew Whittle [gy14mw]" w:date="2016-01-07T10:45:00Z">
        <w:r w:rsidR="00950E7D">
          <w:t xml:space="preserve">on how people responded to the event. </w:t>
        </w:r>
      </w:ins>
    </w:p>
    <w:p w14:paraId="392F0363" w14:textId="77777777" w:rsidR="00373584" w:rsidRDefault="00373584" w:rsidP="008444EC">
      <w:pPr>
        <w:pStyle w:val="EndNoteBibliography"/>
        <w:jc w:val="both"/>
        <w:rPr>
          <w:ins w:id="256" w:author="Matthew Whittle [gy14mw]" w:date="2016-01-07T16:11:00Z"/>
          <w:noProof/>
          <w:lang w:eastAsia="en-GB"/>
        </w:rPr>
      </w:pPr>
    </w:p>
    <w:p w14:paraId="1AE2673E" w14:textId="77777777" w:rsidR="009A21A4" w:rsidRDefault="00373584" w:rsidP="009A21A4">
      <w:pPr>
        <w:pStyle w:val="EndNoteBibliography"/>
        <w:keepNext/>
        <w:jc w:val="center"/>
        <w:rPr>
          <w:ins w:id="257" w:author="Matthew Whittle [gy14mw]" w:date="2016-01-07T16:12:00Z"/>
        </w:rPr>
        <w:pPrChange w:id="258" w:author="Matthew Whittle [gy14mw]" w:date="2016-01-07T16:12:00Z">
          <w:pPr>
            <w:pStyle w:val="EndNoteBibliography"/>
            <w:jc w:val="center"/>
          </w:pPr>
        </w:pPrChange>
      </w:pPr>
      <w:ins w:id="259" w:author="Matthew Whittle [gy14mw]" w:date="2016-01-07T16:10:00Z">
        <w:r>
          <w:rPr>
            <w:noProof/>
            <w:lang w:eastAsia="en-GB"/>
          </w:rPr>
          <w:drawing>
            <wp:inline distT="0" distB="0" distL="0" distR="0" wp14:anchorId="606205E2" wp14:editId="7672AB2E">
              <wp:extent cx="3497398" cy="4543425"/>
              <wp:effectExtent l="19050" t="19050" r="2730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948" t="14823" r="65433" b="8429"/>
                      <a:stretch/>
                    </pic:blipFill>
                    <pic:spPr bwMode="auto">
                      <a:xfrm>
                        <a:off x="0" y="0"/>
                        <a:ext cx="3509332" cy="45589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ins>
    </w:p>
    <w:p w14:paraId="22BC2448" w14:textId="0627F966" w:rsidR="00770B7C" w:rsidRDefault="009A21A4" w:rsidP="009A21A4">
      <w:pPr>
        <w:pStyle w:val="Caption"/>
        <w:jc w:val="center"/>
        <w:rPr>
          <w:ins w:id="260" w:author="Matthew Whittle [gy14mw]" w:date="2016-01-07T16:12:00Z"/>
        </w:rPr>
        <w:pPrChange w:id="261" w:author="Matthew Whittle [gy14mw]" w:date="2016-01-07T16:12:00Z">
          <w:pPr>
            <w:pStyle w:val="EndNoteBibliography"/>
            <w:jc w:val="both"/>
          </w:pPr>
        </w:pPrChange>
      </w:pPr>
      <w:ins w:id="262" w:author="Matthew Whittle [gy14mw]" w:date="2016-01-07T16:12:00Z">
        <w:r>
          <w:t>Figure X</w:t>
        </w:r>
        <w:r>
          <w:t xml:space="preserve"> a map of all the uploaded routes in the UK for 2014 from strava (</w:t>
        </w:r>
        <w:r>
          <w:fldChar w:fldCharType="begin"/>
        </w:r>
        <w:r>
          <w:instrText xml:space="preserve"> HYPERLINK "</w:instrText>
        </w:r>
        <w:r w:rsidRPr="00AE31D3">
          <w:instrText>http://labs.strava.com/heatmap/2014-2015.html#6/-5.71289/54.78168/orange/both</w:instrText>
        </w:r>
        <w:r>
          <w:instrText xml:space="preserve">" </w:instrText>
        </w:r>
        <w:r>
          <w:fldChar w:fldCharType="separate"/>
        </w:r>
        <w:r w:rsidRPr="001208D4">
          <w:rPr>
            <w:rStyle w:val="Hyperlink"/>
          </w:rPr>
          <w:t>http://labs.strava.com/heatmap/2014-2015.html#6/-5.71289/54.78168/orange/both</w:t>
        </w:r>
        <w:r>
          <w:fldChar w:fldCharType="end"/>
        </w:r>
        <w:r>
          <w:t>)</w:t>
        </w:r>
      </w:ins>
    </w:p>
    <w:p w14:paraId="39F77A52" w14:textId="77777777" w:rsidR="009A21A4" w:rsidRPr="009A21A4" w:rsidRDefault="009A21A4" w:rsidP="009A21A4">
      <w:pPr>
        <w:pPrChange w:id="263" w:author="Matthew Whittle [gy14mw]" w:date="2016-01-07T16:12:00Z">
          <w:pPr>
            <w:pStyle w:val="EndNoteBibliography"/>
            <w:jc w:val="both"/>
          </w:pPr>
        </w:pPrChange>
      </w:pPr>
    </w:p>
    <w:p w14:paraId="6B986D4F" w14:textId="77777777" w:rsidR="008439A9" w:rsidRDefault="008439A9">
      <w:pPr>
        <w:pStyle w:val="EndNoteBibliography"/>
        <w:ind w:left="720" w:hanging="720"/>
        <w:jc w:val="both"/>
      </w:pPr>
    </w:p>
    <w:p w14:paraId="51A66BEE" w14:textId="77777777" w:rsidR="008439A9" w:rsidRDefault="008439A9">
      <w:pPr>
        <w:pStyle w:val="EndNoteBibliography"/>
        <w:ind w:left="720" w:hanging="720"/>
        <w:jc w:val="both"/>
      </w:pPr>
    </w:p>
    <w:p w14:paraId="78876997" w14:textId="74658479" w:rsidR="008439A9" w:rsidRDefault="00006A6B" w:rsidP="00D57F4C">
      <w:pPr>
        <w:pStyle w:val="Heading2"/>
      </w:pPr>
      <w:r>
        <w:t>References</w:t>
      </w:r>
      <w:r w:rsidR="00034CC8">
        <w:t xml:space="preserve"> </w:t>
      </w:r>
    </w:p>
    <w:p w14:paraId="7DEAC7C7" w14:textId="77777777" w:rsidR="008439A9" w:rsidRDefault="008439A9">
      <w:pPr>
        <w:pStyle w:val="EndNoteBibliography"/>
        <w:ind w:left="720" w:hanging="720"/>
        <w:jc w:val="both"/>
      </w:pPr>
    </w:p>
    <w:p w14:paraId="3820F2BC" w14:textId="77777777" w:rsidR="009A21A4" w:rsidRPr="009A21A4" w:rsidRDefault="009A21A4" w:rsidP="009A21A4">
      <w:pPr>
        <w:pStyle w:val="Bibliography"/>
        <w:rPr>
          <w:ins w:id="264" w:author="Matthew Whittle [gy14mw]" w:date="2016-01-07T16:19:00Z"/>
          <w:rPrChange w:id="265" w:author="Matthew Whittle [gy14mw]" w:date="2016-01-07T16:19:00Z">
            <w:rPr>
              <w:ins w:id="266" w:author="Matthew Whittle [gy14mw]" w:date="2016-01-07T16:19:00Z"/>
            </w:rPr>
          </w:rPrChange>
        </w:rPr>
        <w:pPrChange w:id="267" w:author="Matthew Whittle [gy14mw]" w:date="2016-01-07T16:19:00Z">
          <w:pPr>
            <w:widowControl w:val="0"/>
            <w:autoSpaceDE w:val="0"/>
            <w:autoSpaceDN w:val="0"/>
            <w:adjustRightInd w:val="0"/>
            <w:spacing w:line="240" w:lineRule="auto"/>
          </w:pPr>
        </w:pPrChange>
      </w:pPr>
      <w:ins w:id="268" w:author="Matthew Whittle [gy14mw]" w:date="2016-01-07T16:19:00Z">
        <w:r>
          <w:fldChar w:fldCharType="begin"/>
        </w:r>
        <w:r>
          <w:instrText xml:space="preserve"> ADDIN ZOTERO_BIBL {"custom":[]} CSL_BIBLIOGRAPHY </w:instrText>
        </w:r>
      </w:ins>
      <w:r>
        <w:fldChar w:fldCharType="separate"/>
      </w:r>
      <w:ins w:id="269" w:author="Matthew Whittle [gy14mw]" w:date="2016-01-07T16:19:00Z">
        <w:r w:rsidRPr="009A21A4">
          <w:t xml:space="preserve">British Cycling, 2014. British Cycling reaches 100,000 membership milestone [WWW Document]. Br. </w:t>
        </w:r>
        <w:proofErr w:type="spellStart"/>
        <w:r w:rsidRPr="009A21A4">
          <w:t>Cycl</w:t>
        </w:r>
        <w:proofErr w:type="spellEnd"/>
        <w:r w:rsidRPr="009A21A4">
          <w:t>. URL https://www.britishcycling.org.uk/about/article/20141006-about-bc-news-British-Cycling-reaches-100-000-membership-milestone-0 (accessed 12.9.15).</w:t>
        </w:r>
      </w:ins>
    </w:p>
    <w:p w14:paraId="630CD59C" w14:textId="77777777" w:rsidR="009A21A4" w:rsidRPr="009A21A4" w:rsidRDefault="009A21A4" w:rsidP="009A21A4">
      <w:pPr>
        <w:pStyle w:val="Bibliography"/>
        <w:rPr>
          <w:ins w:id="270" w:author="Matthew Whittle [gy14mw]" w:date="2016-01-07T16:19:00Z"/>
          <w:rPrChange w:id="271" w:author="Matthew Whittle [gy14mw]" w:date="2016-01-07T16:19:00Z">
            <w:rPr>
              <w:ins w:id="272" w:author="Matthew Whittle [gy14mw]" w:date="2016-01-07T16:19:00Z"/>
            </w:rPr>
          </w:rPrChange>
        </w:rPr>
        <w:pPrChange w:id="273" w:author="Matthew Whittle [gy14mw]" w:date="2016-01-07T16:19:00Z">
          <w:pPr>
            <w:widowControl w:val="0"/>
            <w:autoSpaceDE w:val="0"/>
            <w:autoSpaceDN w:val="0"/>
            <w:adjustRightInd w:val="0"/>
            <w:spacing w:line="240" w:lineRule="auto"/>
          </w:pPr>
        </w:pPrChange>
      </w:pPr>
      <w:ins w:id="274" w:author="Matthew Whittle [gy14mw]" w:date="2016-01-07T16:19:00Z">
        <w:r w:rsidRPr="009A21A4">
          <w:rPr>
            <w:rPrChange w:id="275" w:author="Matthew Whittle [gy14mw]" w:date="2016-01-07T16:19:00Z">
              <w:rPr/>
            </w:rPrChange>
          </w:rPr>
          <w:t xml:space="preserve">British Cycling, 2012. Cycling’s legacy is already well underway [WWW Document]. Br. </w:t>
        </w:r>
        <w:proofErr w:type="spellStart"/>
        <w:r w:rsidRPr="009A21A4">
          <w:rPr>
            <w:rPrChange w:id="276" w:author="Matthew Whittle [gy14mw]" w:date="2016-01-07T16:19:00Z">
              <w:rPr/>
            </w:rPrChange>
          </w:rPr>
          <w:t>Cycl</w:t>
        </w:r>
        <w:proofErr w:type="spellEnd"/>
        <w:r w:rsidRPr="009A21A4">
          <w:rPr>
            <w:rPrChange w:id="277" w:author="Matthew Whittle [gy14mw]" w:date="2016-01-07T16:19:00Z">
              <w:rPr/>
            </w:rPrChange>
          </w:rPr>
          <w:t>. URL https://www.britishcycling.org.uk/about/article/bc20120817-about-bc-news-Cycling-s-legacy-is-already-well-underway-0 (accessed 11.30.15).</w:t>
        </w:r>
      </w:ins>
    </w:p>
    <w:p w14:paraId="7E6BAE2A" w14:textId="77777777" w:rsidR="009A21A4" w:rsidRPr="009A21A4" w:rsidRDefault="009A21A4" w:rsidP="009A21A4">
      <w:pPr>
        <w:pStyle w:val="Bibliography"/>
        <w:rPr>
          <w:ins w:id="278" w:author="Matthew Whittle [gy14mw]" w:date="2016-01-07T16:19:00Z"/>
          <w:rPrChange w:id="279" w:author="Matthew Whittle [gy14mw]" w:date="2016-01-07T16:19:00Z">
            <w:rPr>
              <w:ins w:id="280" w:author="Matthew Whittle [gy14mw]" w:date="2016-01-07T16:19:00Z"/>
            </w:rPr>
          </w:rPrChange>
        </w:rPr>
        <w:pPrChange w:id="281" w:author="Matthew Whittle [gy14mw]" w:date="2016-01-07T16:19:00Z">
          <w:pPr>
            <w:widowControl w:val="0"/>
            <w:autoSpaceDE w:val="0"/>
            <w:autoSpaceDN w:val="0"/>
            <w:adjustRightInd w:val="0"/>
            <w:spacing w:line="240" w:lineRule="auto"/>
          </w:pPr>
        </w:pPrChange>
      </w:pPr>
      <w:ins w:id="282" w:author="Matthew Whittle [gy14mw]" w:date="2016-01-07T16:19:00Z">
        <w:r w:rsidRPr="009A21A4">
          <w:rPr>
            <w:rPrChange w:id="283" w:author="Matthew Whittle [gy14mw]" w:date="2016-01-07T16:19:00Z">
              <w:rPr/>
            </w:rPrChange>
          </w:rPr>
          <w:t xml:space="preserve">Donnelly, R., Thompson, R.G., Wigan, M., 2012. Process validation of urban freight and logistics models, in: Taniguchi, E., Thompson, R.G. (Eds.), Seventh International Conference on City Logistics. Elsevier Science </w:t>
        </w:r>
        <w:proofErr w:type="spellStart"/>
        <w:r w:rsidRPr="009A21A4">
          <w:rPr>
            <w:rPrChange w:id="284" w:author="Matthew Whittle [gy14mw]" w:date="2016-01-07T16:19:00Z">
              <w:rPr/>
            </w:rPrChange>
          </w:rPr>
          <w:t>Bv</w:t>
        </w:r>
        <w:proofErr w:type="spellEnd"/>
        <w:r w:rsidRPr="009A21A4">
          <w:rPr>
            <w:rPrChange w:id="285" w:author="Matthew Whittle [gy14mw]" w:date="2016-01-07T16:19:00Z">
              <w:rPr/>
            </w:rPrChange>
          </w:rPr>
          <w:t>, Amsterdam, pp. 400–408.</w:t>
        </w:r>
      </w:ins>
    </w:p>
    <w:p w14:paraId="04058210" w14:textId="77777777" w:rsidR="009A21A4" w:rsidRPr="009A21A4" w:rsidRDefault="009A21A4" w:rsidP="009A21A4">
      <w:pPr>
        <w:pStyle w:val="Bibliography"/>
        <w:rPr>
          <w:ins w:id="286" w:author="Matthew Whittle [gy14mw]" w:date="2016-01-07T16:19:00Z"/>
          <w:rPrChange w:id="287" w:author="Matthew Whittle [gy14mw]" w:date="2016-01-07T16:19:00Z">
            <w:rPr>
              <w:ins w:id="288" w:author="Matthew Whittle [gy14mw]" w:date="2016-01-07T16:19:00Z"/>
            </w:rPr>
          </w:rPrChange>
        </w:rPr>
        <w:pPrChange w:id="289" w:author="Matthew Whittle [gy14mw]" w:date="2016-01-07T16:19:00Z">
          <w:pPr>
            <w:widowControl w:val="0"/>
            <w:autoSpaceDE w:val="0"/>
            <w:autoSpaceDN w:val="0"/>
            <w:adjustRightInd w:val="0"/>
            <w:spacing w:line="240" w:lineRule="auto"/>
          </w:pPr>
        </w:pPrChange>
      </w:pPr>
      <w:ins w:id="290" w:author="Matthew Whittle [gy14mw]" w:date="2016-01-07T16:19:00Z">
        <w:r w:rsidRPr="009A21A4">
          <w:rPr>
            <w:rPrChange w:id="291" w:author="Matthew Whittle [gy14mw]" w:date="2016-01-07T16:19:00Z">
              <w:rPr/>
            </w:rPrChange>
          </w:rPr>
          <w:t xml:space="preserve">Garrard, J., Rose, G., Lo, S.K., 2008. Promoting transportation cycling for women: the role of bicycle infrastructure. </w:t>
        </w:r>
        <w:proofErr w:type="spellStart"/>
        <w:r w:rsidRPr="009A21A4">
          <w:rPr>
            <w:rPrChange w:id="292" w:author="Matthew Whittle [gy14mw]" w:date="2016-01-07T16:19:00Z">
              <w:rPr/>
            </w:rPrChange>
          </w:rPr>
          <w:t>Prev</w:t>
        </w:r>
        <w:proofErr w:type="spellEnd"/>
        <w:r w:rsidRPr="009A21A4">
          <w:rPr>
            <w:rPrChange w:id="293" w:author="Matthew Whittle [gy14mw]" w:date="2016-01-07T16:19:00Z">
              <w:rPr/>
            </w:rPrChange>
          </w:rPr>
          <w:t xml:space="preserve"> Med 46, 55–9. doi:10.1016/j.ypmed.2007.07.010</w:t>
        </w:r>
      </w:ins>
    </w:p>
    <w:p w14:paraId="625B5C94" w14:textId="77777777" w:rsidR="009A21A4" w:rsidRPr="009A21A4" w:rsidRDefault="009A21A4" w:rsidP="009A21A4">
      <w:pPr>
        <w:pStyle w:val="Bibliography"/>
        <w:rPr>
          <w:ins w:id="294" w:author="Matthew Whittle [gy14mw]" w:date="2016-01-07T16:19:00Z"/>
          <w:rPrChange w:id="295" w:author="Matthew Whittle [gy14mw]" w:date="2016-01-07T16:19:00Z">
            <w:rPr>
              <w:ins w:id="296" w:author="Matthew Whittle [gy14mw]" w:date="2016-01-07T16:19:00Z"/>
            </w:rPr>
          </w:rPrChange>
        </w:rPr>
        <w:pPrChange w:id="297" w:author="Matthew Whittle [gy14mw]" w:date="2016-01-07T16:19:00Z">
          <w:pPr>
            <w:widowControl w:val="0"/>
            <w:autoSpaceDE w:val="0"/>
            <w:autoSpaceDN w:val="0"/>
            <w:adjustRightInd w:val="0"/>
            <w:spacing w:line="240" w:lineRule="auto"/>
          </w:pPr>
        </w:pPrChange>
      </w:pPr>
      <w:ins w:id="298" w:author="Matthew Whittle [gy14mw]" w:date="2016-01-07T16:19:00Z">
        <w:r w:rsidRPr="009A21A4">
          <w:rPr>
            <w:rPrChange w:id="299" w:author="Matthew Whittle [gy14mw]" w:date="2016-01-07T16:19:00Z">
              <w:rPr/>
            </w:rPrChange>
          </w:rPr>
          <w:t xml:space="preserve">Keim, D.A., 2001. Visual Exploration of Large Data Sets. </w:t>
        </w:r>
        <w:proofErr w:type="spellStart"/>
        <w:r w:rsidRPr="009A21A4">
          <w:rPr>
            <w:rPrChange w:id="300" w:author="Matthew Whittle [gy14mw]" w:date="2016-01-07T16:19:00Z">
              <w:rPr/>
            </w:rPrChange>
          </w:rPr>
          <w:t>Commun</w:t>
        </w:r>
        <w:proofErr w:type="spellEnd"/>
        <w:r w:rsidRPr="009A21A4">
          <w:rPr>
            <w:rPrChange w:id="301" w:author="Matthew Whittle [gy14mw]" w:date="2016-01-07T16:19:00Z">
              <w:rPr/>
            </w:rPrChange>
          </w:rPr>
          <w:t xml:space="preserve"> ACM 44, 38–44. doi:10.1145/381641.381656</w:t>
        </w:r>
      </w:ins>
    </w:p>
    <w:p w14:paraId="65FB7F84" w14:textId="77777777" w:rsidR="009A21A4" w:rsidRPr="009A21A4" w:rsidRDefault="009A21A4" w:rsidP="009A21A4">
      <w:pPr>
        <w:pStyle w:val="Bibliography"/>
        <w:rPr>
          <w:ins w:id="302" w:author="Matthew Whittle [gy14mw]" w:date="2016-01-07T16:19:00Z"/>
          <w:rPrChange w:id="303" w:author="Matthew Whittle [gy14mw]" w:date="2016-01-07T16:19:00Z">
            <w:rPr>
              <w:ins w:id="304" w:author="Matthew Whittle [gy14mw]" w:date="2016-01-07T16:19:00Z"/>
            </w:rPr>
          </w:rPrChange>
        </w:rPr>
        <w:pPrChange w:id="305" w:author="Matthew Whittle [gy14mw]" w:date="2016-01-07T16:19:00Z">
          <w:pPr>
            <w:widowControl w:val="0"/>
            <w:autoSpaceDE w:val="0"/>
            <w:autoSpaceDN w:val="0"/>
            <w:adjustRightInd w:val="0"/>
            <w:spacing w:line="240" w:lineRule="auto"/>
          </w:pPr>
        </w:pPrChange>
      </w:pPr>
      <w:ins w:id="306" w:author="Matthew Whittle [gy14mw]" w:date="2016-01-07T16:19:00Z">
        <w:r w:rsidRPr="009A21A4">
          <w:rPr>
            <w:rPrChange w:id="307" w:author="Matthew Whittle [gy14mw]" w:date="2016-01-07T16:19:00Z">
              <w:rPr/>
            </w:rPrChange>
          </w:rPr>
          <w:t xml:space="preserve">Khan, S., Raksuntorn, W., 2001. Accuracy of Numerical Rectification of Video Images to </w:t>
        </w:r>
        <w:proofErr w:type="spellStart"/>
        <w:r w:rsidRPr="009A21A4">
          <w:rPr>
            <w:rPrChange w:id="308" w:author="Matthew Whittle [gy14mw]" w:date="2016-01-07T16:19:00Z">
              <w:rPr/>
            </w:rPrChange>
          </w:rPr>
          <w:t>Analyze</w:t>
        </w:r>
        <w:proofErr w:type="spellEnd"/>
        <w:r w:rsidRPr="009A21A4">
          <w:rPr>
            <w:rPrChange w:id="309" w:author="Matthew Whittle [gy14mw]" w:date="2016-01-07T16:19:00Z">
              <w:rPr/>
            </w:rPrChange>
          </w:rPr>
          <w:t xml:space="preserve"> Bicycle Traffic Scenes. Transp. Res. Rec. J. Transp. Res. Board 1773, 32–38. </w:t>
        </w:r>
        <w:proofErr w:type="gramStart"/>
        <w:r w:rsidRPr="009A21A4">
          <w:rPr>
            <w:rPrChange w:id="310" w:author="Matthew Whittle [gy14mw]" w:date="2016-01-07T16:19:00Z">
              <w:rPr/>
            </w:rPrChange>
          </w:rPr>
          <w:t>doi:</w:t>
        </w:r>
        <w:proofErr w:type="gramEnd"/>
        <w:r w:rsidRPr="009A21A4">
          <w:rPr>
            <w:rPrChange w:id="311" w:author="Matthew Whittle [gy14mw]" w:date="2016-01-07T16:19:00Z">
              <w:rPr/>
            </w:rPrChange>
          </w:rPr>
          <w:t>10.3141/1773-04</w:t>
        </w:r>
      </w:ins>
    </w:p>
    <w:p w14:paraId="7C57DE6A" w14:textId="77777777" w:rsidR="009A21A4" w:rsidRPr="009A21A4" w:rsidRDefault="009A21A4" w:rsidP="009A21A4">
      <w:pPr>
        <w:pStyle w:val="Bibliography"/>
        <w:rPr>
          <w:ins w:id="312" w:author="Matthew Whittle [gy14mw]" w:date="2016-01-07T16:19:00Z"/>
          <w:rPrChange w:id="313" w:author="Matthew Whittle [gy14mw]" w:date="2016-01-07T16:19:00Z">
            <w:rPr>
              <w:ins w:id="314" w:author="Matthew Whittle [gy14mw]" w:date="2016-01-07T16:19:00Z"/>
            </w:rPr>
          </w:rPrChange>
        </w:rPr>
        <w:pPrChange w:id="315" w:author="Matthew Whittle [gy14mw]" w:date="2016-01-07T16:19:00Z">
          <w:pPr>
            <w:widowControl w:val="0"/>
            <w:autoSpaceDE w:val="0"/>
            <w:autoSpaceDN w:val="0"/>
            <w:adjustRightInd w:val="0"/>
            <w:spacing w:line="240" w:lineRule="auto"/>
          </w:pPr>
        </w:pPrChange>
      </w:pPr>
      <w:ins w:id="316" w:author="Matthew Whittle [gy14mw]" w:date="2016-01-07T16:19:00Z">
        <w:r w:rsidRPr="009A21A4">
          <w:rPr>
            <w:rPrChange w:id="317" w:author="Matthew Whittle [gy14mw]" w:date="2016-01-07T16:19:00Z">
              <w:rPr/>
            </w:rPrChange>
          </w:rPr>
          <w:t>Larsen, J., Patterson, Z., El-</w:t>
        </w:r>
        <w:proofErr w:type="spellStart"/>
        <w:r w:rsidRPr="009A21A4">
          <w:rPr>
            <w:rPrChange w:id="318" w:author="Matthew Whittle [gy14mw]" w:date="2016-01-07T16:19:00Z">
              <w:rPr/>
            </w:rPrChange>
          </w:rPr>
          <w:t>Geneidy</w:t>
        </w:r>
        <w:proofErr w:type="spellEnd"/>
        <w:r w:rsidRPr="009A21A4">
          <w:rPr>
            <w:rPrChange w:id="319" w:author="Matthew Whittle [gy14mw]" w:date="2016-01-07T16:19:00Z">
              <w:rPr/>
            </w:rPrChange>
          </w:rPr>
          <w:t>, A., 2013. Build it. But where? The use of geographic information systems in identifying locations for new cycling infrastructure. Int. J. Sustain. Transp. 7, 299–317.</w:t>
        </w:r>
      </w:ins>
    </w:p>
    <w:p w14:paraId="51FC8530" w14:textId="77777777" w:rsidR="009A21A4" w:rsidRPr="009A21A4" w:rsidRDefault="009A21A4" w:rsidP="009A21A4">
      <w:pPr>
        <w:pStyle w:val="Bibliography"/>
        <w:rPr>
          <w:ins w:id="320" w:author="Matthew Whittle [gy14mw]" w:date="2016-01-07T16:19:00Z"/>
          <w:rPrChange w:id="321" w:author="Matthew Whittle [gy14mw]" w:date="2016-01-07T16:19:00Z">
            <w:rPr>
              <w:ins w:id="322" w:author="Matthew Whittle [gy14mw]" w:date="2016-01-07T16:19:00Z"/>
            </w:rPr>
          </w:rPrChange>
        </w:rPr>
        <w:pPrChange w:id="323" w:author="Matthew Whittle [gy14mw]" w:date="2016-01-07T16:19:00Z">
          <w:pPr>
            <w:widowControl w:val="0"/>
            <w:autoSpaceDE w:val="0"/>
            <w:autoSpaceDN w:val="0"/>
            <w:adjustRightInd w:val="0"/>
            <w:spacing w:line="240" w:lineRule="auto"/>
          </w:pPr>
        </w:pPrChange>
      </w:pPr>
      <w:ins w:id="324" w:author="Matthew Whittle [gy14mw]" w:date="2016-01-07T16:19:00Z">
        <w:r w:rsidRPr="009A21A4">
          <w:rPr>
            <w:rPrChange w:id="325" w:author="Matthew Whittle [gy14mw]" w:date="2016-01-07T16:19:00Z">
              <w:rPr/>
            </w:rPrChange>
          </w:rPr>
          <w:t xml:space="preserve">Lovelace, R., Roberts, H., </w:t>
        </w:r>
        <w:proofErr w:type="spellStart"/>
        <w:r w:rsidRPr="009A21A4">
          <w:rPr>
            <w:rPrChange w:id="326" w:author="Matthew Whittle [gy14mw]" w:date="2016-01-07T16:19:00Z">
              <w:rPr/>
            </w:rPrChange>
          </w:rPr>
          <w:t>Kellar</w:t>
        </w:r>
        <w:proofErr w:type="spellEnd"/>
        <w:r w:rsidRPr="009A21A4">
          <w:rPr>
            <w:rPrChange w:id="327" w:author="Matthew Whittle [gy14mw]" w:date="2016-01-07T16:19:00Z">
              <w:rPr/>
            </w:rPrChange>
          </w:rPr>
          <w:t xml:space="preserve">, I., 2015. Who, where, when: the demographic and geographic distribution of bicycle crashes in West Yorkshire. Transp. Res. Part </w:t>
        </w:r>
        <w:proofErr w:type="spellStart"/>
        <w:r w:rsidRPr="009A21A4">
          <w:rPr>
            <w:rPrChange w:id="328" w:author="Matthew Whittle [gy14mw]" w:date="2016-01-07T16:19:00Z">
              <w:rPr/>
            </w:rPrChange>
          </w:rPr>
          <w:t>F</w:t>
        </w:r>
        <w:proofErr w:type="spellEnd"/>
        <w:r w:rsidRPr="009A21A4">
          <w:rPr>
            <w:rPrChange w:id="329" w:author="Matthew Whittle [gy14mw]" w:date="2016-01-07T16:19:00Z">
              <w:rPr/>
            </w:rPrChange>
          </w:rPr>
          <w:t xml:space="preserve"> Traffic Psychol. </w:t>
        </w:r>
        <w:proofErr w:type="spellStart"/>
        <w:r w:rsidRPr="009A21A4">
          <w:rPr>
            <w:rPrChange w:id="330" w:author="Matthew Whittle [gy14mw]" w:date="2016-01-07T16:19:00Z">
              <w:rPr/>
            </w:rPrChange>
          </w:rPr>
          <w:t>Behav</w:t>
        </w:r>
        <w:proofErr w:type="spellEnd"/>
        <w:r w:rsidRPr="009A21A4">
          <w:rPr>
            <w:rPrChange w:id="331" w:author="Matthew Whittle [gy14mw]" w:date="2016-01-07T16:19:00Z">
              <w:rPr/>
            </w:rPrChange>
          </w:rPr>
          <w:t>. doi:10.1016/j.trf.2015.02.010</w:t>
        </w:r>
      </w:ins>
    </w:p>
    <w:p w14:paraId="5F8E65DE" w14:textId="77777777" w:rsidR="009A21A4" w:rsidRPr="009A21A4" w:rsidRDefault="009A21A4" w:rsidP="009A21A4">
      <w:pPr>
        <w:pStyle w:val="Bibliography"/>
        <w:rPr>
          <w:ins w:id="332" w:author="Matthew Whittle [gy14mw]" w:date="2016-01-07T16:19:00Z"/>
          <w:rPrChange w:id="333" w:author="Matthew Whittle [gy14mw]" w:date="2016-01-07T16:19:00Z">
            <w:rPr>
              <w:ins w:id="334" w:author="Matthew Whittle [gy14mw]" w:date="2016-01-07T16:19:00Z"/>
            </w:rPr>
          </w:rPrChange>
        </w:rPr>
        <w:pPrChange w:id="335" w:author="Matthew Whittle [gy14mw]" w:date="2016-01-07T16:19:00Z">
          <w:pPr>
            <w:widowControl w:val="0"/>
            <w:autoSpaceDE w:val="0"/>
            <w:autoSpaceDN w:val="0"/>
            <w:adjustRightInd w:val="0"/>
            <w:spacing w:line="240" w:lineRule="auto"/>
          </w:pPr>
        </w:pPrChange>
      </w:pPr>
      <w:ins w:id="336" w:author="Matthew Whittle [gy14mw]" w:date="2016-01-07T16:19:00Z">
        <w:r w:rsidRPr="009A21A4">
          <w:rPr>
            <w:rPrChange w:id="337" w:author="Matthew Whittle [gy14mw]" w:date="2016-01-07T16:19:00Z">
              <w:rPr/>
            </w:rPrChange>
          </w:rPr>
          <w:t xml:space="preserve">Molnar, D.K., Julien, P.Y., 2000. Grid-size effects on surface runoff </w:t>
        </w:r>
        <w:proofErr w:type="spellStart"/>
        <w:r w:rsidRPr="009A21A4">
          <w:rPr>
            <w:rPrChange w:id="338" w:author="Matthew Whittle [gy14mw]" w:date="2016-01-07T16:19:00Z">
              <w:rPr/>
            </w:rPrChange>
          </w:rPr>
          <w:t>modeling</w:t>
        </w:r>
        <w:proofErr w:type="spellEnd"/>
        <w:r w:rsidRPr="009A21A4">
          <w:rPr>
            <w:rPrChange w:id="339" w:author="Matthew Whittle [gy14mw]" w:date="2016-01-07T16:19:00Z">
              <w:rPr/>
            </w:rPrChange>
          </w:rPr>
          <w:t xml:space="preserve">. J. </w:t>
        </w:r>
        <w:proofErr w:type="spellStart"/>
        <w:r w:rsidRPr="009A21A4">
          <w:rPr>
            <w:rPrChange w:id="340" w:author="Matthew Whittle [gy14mw]" w:date="2016-01-07T16:19:00Z">
              <w:rPr/>
            </w:rPrChange>
          </w:rPr>
          <w:t>Hydrol</w:t>
        </w:r>
        <w:proofErr w:type="spellEnd"/>
        <w:r w:rsidRPr="009A21A4">
          <w:rPr>
            <w:rPrChange w:id="341" w:author="Matthew Whittle [gy14mw]" w:date="2016-01-07T16:19:00Z">
              <w:rPr/>
            </w:rPrChange>
          </w:rPr>
          <w:t>. Eng. 5, 8–16.</w:t>
        </w:r>
      </w:ins>
    </w:p>
    <w:p w14:paraId="74E6D0E8" w14:textId="77777777" w:rsidR="009A21A4" w:rsidRPr="009A21A4" w:rsidRDefault="009A21A4" w:rsidP="009A21A4">
      <w:pPr>
        <w:pStyle w:val="Bibliography"/>
        <w:rPr>
          <w:ins w:id="342" w:author="Matthew Whittle [gy14mw]" w:date="2016-01-07T16:19:00Z"/>
          <w:rPrChange w:id="343" w:author="Matthew Whittle [gy14mw]" w:date="2016-01-07T16:19:00Z">
            <w:rPr>
              <w:ins w:id="344" w:author="Matthew Whittle [gy14mw]" w:date="2016-01-07T16:19:00Z"/>
            </w:rPr>
          </w:rPrChange>
        </w:rPr>
        <w:pPrChange w:id="345" w:author="Matthew Whittle [gy14mw]" w:date="2016-01-07T16:19:00Z">
          <w:pPr>
            <w:widowControl w:val="0"/>
            <w:autoSpaceDE w:val="0"/>
            <w:autoSpaceDN w:val="0"/>
            <w:adjustRightInd w:val="0"/>
            <w:spacing w:line="240" w:lineRule="auto"/>
          </w:pPr>
        </w:pPrChange>
      </w:pPr>
      <w:ins w:id="346" w:author="Matthew Whittle [gy14mw]" w:date="2016-01-07T16:19:00Z">
        <w:r w:rsidRPr="009A21A4">
          <w:rPr>
            <w:rPrChange w:id="347" w:author="Matthew Whittle [gy14mw]" w:date="2016-01-07T16:19:00Z">
              <w:rPr/>
            </w:rPrChange>
          </w:rPr>
          <w:t xml:space="preserve">Munuzuri, J., Cortes, P., </w:t>
        </w:r>
        <w:proofErr w:type="spellStart"/>
        <w:r w:rsidRPr="009A21A4">
          <w:rPr>
            <w:rPrChange w:id="348" w:author="Matthew Whittle [gy14mw]" w:date="2016-01-07T16:19:00Z">
              <w:rPr/>
            </w:rPrChange>
          </w:rPr>
          <w:t>Onieva</w:t>
        </w:r>
        <w:proofErr w:type="spellEnd"/>
        <w:r w:rsidRPr="009A21A4">
          <w:rPr>
            <w:rPrChange w:id="349" w:author="Matthew Whittle [gy14mw]" w:date="2016-01-07T16:19:00Z">
              <w:rPr/>
            </w:rPrChange>
          </w:rPr>
          <w:t xml:space="preserve">, L., </w:t>
        </w:r>
        <w:proofErr w:type="spellStart"/>
        <w:r w:rsidRPr="009A21A4">
          <w:rPr>
            <w:rPrChange w:id="350" w:author="Matthew Whittle [gy14mw]" w:date="2016-01-07T16:19:00Z">
              <w:rPr/>
            </w:rPrChange>
          </w:rPr>
          <w:t>Guadix</w:t>
        </w:r>
        <w:proofErr w:type="spellEnd"/>
        <w:r w:rsidRPr="009A21A4">
          <w:rPr>
            <w:rPrChange w:id="351" w:author="Matthew Whittle [gy14mw]" w:date="2016-01-07T16:19:00Z">
              <w:rPr/>
            </w:rPrChange>
          </w:rPr>
          <w:t xml:space="preserve">, J., 2012. Estimation of Daily Vehicle Flows for Urban Freight Deliveries. J. Urban Plan. Dev. 138, 43–52. </w:t>
        </w:r>
        <w:proofErr w:type="gramStart"/>
        <w:r w:rsidRPr="009A21A4">
          <w:rPr>
            <w:rPrChange w:id="352" w:author="Matthew Whittle [gy14mw]" w:date="2016-01-07T16:19:00Z">
              <w:rPr/>
            </w:rPrChange>
          </w:rPr>
          <w:t>doi:</w:t>
        </w:r>
        <w:proofErr w:type="gramEnd"/>
        <w:r w:rsidRPr="009A21A4">
          <w:rPr>
            <w:rPrChange w:id="353" w:author="Matthew Whittle [gy14mw]" w:date="2016-01-07T16:19:00Z">
              <w:rPr/>
            </w:rPrChange>
          </w:rPr>
          <w:t>10.1061/(ASCE)UP.1943-5444.0000099</w:t>
        </w:r>
      </w:ins>
    </w:p>
    <w:p w14:paraId="55E95DA0" w14:textId="77777777" w:rsidR="009A21A4" w:rsidRPr="009A21A4" w:rsidRDefault="009A21A4" w:rsidP="009A21A4">
      <w:pPr>
        <w:pStyle w:val="Bibliography"/>
        <w:rPr>
          <w:ins w:id="354" w:author="Matthew Whittle [gy14mw]" w:date="2016-01-07T16:19:00Z"/>
          <w:rPrChange w:id="355" w:author="Matthew Whittle [gy14mw]" w:date="2016-01-07T16:19:00Z">
            <w:rPr>
              <w:ins w:id="356" w:author="Matthew Whittle [gy14mw]" w:date="2016-01-07T16:19:00Z"/>
            </w:rPr>
          </w:rPrChange>
        </w:rPr>
        <w:pPrChange w:id="357" w:author="Matthew Whittle [gy14mw]" w:date="2016-01-07T16:19:00Z">
          <w:pPr>
            <w:widowControl w:val="0"/>
            <w:autoSpaceDE w:val="0"/>
            <w:autoSpaceDN w:val="0"/>
            <w:adjustRightInd w:val="0"/>
            <w:spacing w:line="240" w:lineRule="auto"/>
          </w:pPr>
        </w:pPrChange>
      </w:pPr>
      <w:ins w:id="358" w:author="Matthew Whittle [gy14mw]" w:date="2016-01-07T16:19:00Z">
        <w:r w:rsidRPr="009A21A4">
          <w:rPr>
            <w:rPrChange w:id="359" w:author="Matthew Whittle [gy14mw]" w:date="2016-01-07T16:19:00Z">
              <w:rPr/>
            </w:rPrChange>
          </w:rPr>
          <w:t xml:space="preserve">Munuzuri, J., </w:t>
        </w:r>
        <w:proofErr w:type="spellStart"/>
        <w:r w:rsidRPr="009A21A4">
          <w:rPr>
            <w:rPrChange w:id="360" w:author="Matthew Whittle [gy14mw]" w:date="2016-01-07T16:19:00Z">
              <w:rPr/>
            </w:rPrChange>
          </w:rPr>
          <w:t>Larraneta</w:t>
        </w:r>
        <w:proofErr w:type="spellEnd"/>
        <w:r w:rsidRPr="009A21A4">
          <w:rPr>
            <w:rPrChange w:id="361" w:author="Matthew Whittle [gy14mw]" w:date="2016-01-07T16:19:00Z">
              <w:rPr/>
            </w:rPrChange>
          </w:rPr>
          <w:t xml:space="preserve">, J., </w:t>
        </w:r>
        <w:proofErr w:type="spellStart"/>
        <w:r w:rsidRPr="009A21A4">
          <w:rPr>
            <w:rPrChange w:id="362" w:author="Matthew Whittle [gy14mw]" w:date="2016-01-07T16:19:00Z">
              <w:rPr/>
            </w:rPrChange>
          </w:rPr>
          <w:t>Onieva</w:t>
        </w:r>
        <w:proofErr w:type="spellEnd"/>
        <w:r w:rsidRPr="009A21A4">
          <w:rPr>
            <w:rPrChange w:id="363" w:author="Matthew Whittle [gy14mw]" w:date="2016-01-07T16:19:00Z">
              <w:rPr/>
            </w:rPrChange>
          </w:rPr>
          <w:t xml:space="preserve">, L., Cortes, P., 2004. Estimation of an origin-destination matrix for urban freight transport. </w:t>
        </w:r>
        <w:proofErr w:type="gramStart"/>
        <w:r w:rsidRPr="009A21A4">
          <w:rPr>
            <w:rPrChange w:id="364" w:author="Matthew Whittle [gy14mw]" w:date="2016-01-07T16:19:00Z">
              <w:rPr/>
            </w:rPrChange>
          </w:rPr>
          <w:t>application</w:t>
        </w:r>
        <w:proofErr w:type="gramEnd"/>
        <w:r w:rsidRPr="009A21A4">
          <w:rPr>
            <w:rPrChange w:id="365" w:author="Matthew Whittle [gy14mw]" w:date="2016-01-07T16:19:00Z">
              <w:rPr/>
            </w:rPrChange>
          </w:rPr>
          <w:t xml:space="preserve"> to the city of Seville. Elsevier Science </w:t>
        </w:r>
        <w:proofErr w:type="spellStart"/>
        <w:r w:rsidRPr="009A21A4">
          <w:rPr>
            <w:rPrChange w:id="366" w:author="Matthew Whittle [gy14mw]" w:date="2016-01-07T16:19:00Z">
              <w:rPr/>
            </w:rPrChange>
          </w:rPr>
          <w:t>Bv</w:t>
        </w:r>
        <w:proofErr w:type="spellEnd"/>
        <w:r w:rsidRPr="009A21A4">
          <w:rPr>
            <w:rPrChange w:id="367" w:author="Matthew Whittle [gy14mw]" w:date="2016-01-07T16:19:00Z">
              <w:rPr/>
            </w:rPrChange>
          </w:rPr>
          <w:t>, Amsterdam.</w:t>
        </w:r>
      </w:ins>
    </w:p>
    <w:p w14:paraId="74B99B03" w14:textId="77777777" w:rsidR="009A21A4" w:rsidRPr="009A21A4" w:rsidRDefault="009A21A4" w:rsidP="009A21A4">
      <w:pPr>
        <w:pStyle w:val="Bibliography"/>
        <w:rPr>
          <w:ins w:id="368" w:author="Matthew Whittle [gy14mw]" w:date="2016-01-07T16:19:00Z"/>
          <w:rPrChange w:id="369" w:author="Matthew Whittle [gy14mw]" w:date="2016-01-07T16:19:00Z">
            <w:rPr>
              <w:ins w:id="370" w:author="Matthew Whittle [gy14mw]" w:date="2016-01-07T16:19:00Z"/>
            </w:rPr>
          </w:rPrChange>
        </w:rPr>
        <w:pPrChange w:id="371" w:author="Matthew Whittle [gy14mw]" w:date="2016-01-07T16:19:00Z">
          <w:pPr>
            <w:widowControl w:val="0"/>
            <w:autoSpaceDE w:val="0"/>
            <w:autoSpaceDN w:val="0"/>
            <w:adjustRightInd w:val="0"/>
            <w:spacing w:line="240" w:lineRule="auto"/>
          </w:pPr>
        </w:pPrChange>
      </w:pPr>
      <w:proofErr w:type="spellStart"/>
      <w:ins w:id="372" w:author="Matthew Whittle [gy14mw]" w:date="2016-01-07T16:19:00Z">
        <w:r w:rsidRPr="009A21A4">
          <w:rPr>
            <w:rPrChange w:id="373" w:author="Matthew Whittle [gy14mw]" w:date="2016-01-07T16:19:00Z">
              <w:rPr/>
            </w:rPrChange>
          </w:rPr>
          <w:t>Oksanen</w:t>
        </w:r>
        <w:proofErr w:type="spellEnd"/>
        <w:r w:rsidRPr="009A21A4">
          <w:rPr>
            <w:rPrChange w:id="374" w:author="Matthew Whittle [gy14mw]" w:date="2016-01-07T16:19:00Z">
              <w:rPr/>
            </w:rPrChange>
          </w:rPr>
          <w:t xml:space="preserve">, J., Bergman, C., </w:t>
        </w:r>
        <w:proofErr w:type="spellStart"/>
        <w:r w:rsidRPr="009A21A4">
          <w:rPr>
            <w:rPrChange w:id="375" w:author="Matthew Whittle [gy14mw]" w:date="2016-01-07T16:19:00Z">
              <w:rPr/>
            </w:rPrChange>
          </w:rPr>
          <w:t>Sainio</w:t>
        </w:r>
        <w:proofErr w:type="spellEnd"/>
        <w:r w:rsidRPr="009A21A4">
          <w:rPr>
            <w:rPrChange w:id="376" w:author="Matthew Whittle [gy14mw]" w:date="2016-01-07T16:19:00Z">
              <w:rPr/>
            </w:rPrChange>
          </w:rPr>
          <w:t xml:space="preserve">, J., </w:t>
        </w:r>
        <w:proofErr w:type="spellStart"/>
        <w:r w:rsidRPr="009A21A4">
          <w:rPr>
            <w:rPrChange w:id="377" w:author="Matthew Whittle [gy14mw]" w:date="2016-01-07T16:19:00Z">
              <w:rPr/>
            </w:rPrChange>
          </w:rPr>
          <w:t>Westholm</w:t>
        </w:r>
        <w:proofErr w:type="spellEnd"/>
        <w:r w:rsidRPr="009A21A4">
          <w:rPr>
            <w:rPrChange w:id="378" w:author="Matthew Whittle [gy14mw]" w:date="2016-01-07T16:19:00Z">
              <w:rPr/>
            </w:rPrChange>
          </w:rPr>
          <w:t xml:space="preserve">, J., </w:t>
        </w:r>
        <w:proofErr w:type="spellStart"/>
        <w:r w:rsidRPr="009A21A4">
          <w:rPr>
            <w:rPrChange w:id="379" w:author="Matthew Whittle [gy14mw]" w:date="2016-01-07T16:19:00Z">
              <w:rPr/>
            </w:rPrChange>
          </w:rPr>
          <w:t>n.d.</w:t>
        </w:r>
        <w:proofErr w:type="spellEnd"/>
        <w:r w:rsidRPr="009A21A4">
          <w:rPr>
            <w:rPrChange w:id="380" w:author="Matthew Whittle [gy14mw]" w:date="2016-01-07T16:19:00Z">
              <w:rPr/>
            </w:rPrChange>
          </w:rPr>
          <w:t xml:space="preserve"> Methods for deriving and calibrating privacy-preserving heat maps from mobile sports tracking application data - 1-s2.0-S0966692315001647-main.pdf [WWW Document]. URL http://ac.els-cdn.com/S0966692315001647/1-s2.0-</w:t>
        </w:r>
        <w:r w:rsidRPr="009A21A4">
          <w:rPr>
            <w:rPrChange w:id="381" w:author="Matthew Whittle [gy14mw]" w:date="2016-01-07T16:19:00Z">
              <w:rPr/>
            </w:rPrChange>
          </w:rPr>
          <w:lastRenderedPageBreak/>
          <w:t>S0966692315001647-main.pdf?_tid=ec14ce5a-b557-11e5-9082-00000aab0f27&amp;acdnat=1452182673_aec941975ff93780f9972e6e023b63de (accessed 1.7.16).</w:t>
        </w:r>
      </w:ins>
    </w:p>
    <w:p w14:paraId="0F7CC4C5" w14:textId="77777777" w:rsidR="009A21A4" w:rsidRPr="009A21A4" w:rsidRDefault="009A21A4" w:rsidP="009A21A4">
      <w:pPr>
        <w:pStyle w:val="Bibliography"/>
        <w:rPr>
          <w:ins w:id="382" w:author="Matthew Whittle [gy14mw]" w:date="2016-01-07T16:19:00Z"/>
          <w:rPrChange w:id="383" w:author="Matthew Whittle [gy14mw]" w:date="2016-01-07T16:19:00Z">
            <w:rPr>
              <w:ins w:id="384" w:author="Matthew Whittle [gy14mw]" w:date="2016-01-07T16:19:00Z"/>
            </w:rPr>
          </w:rPrChange>
        </w:rPr>
        <w:pPrChange w:id="385" w:author="Matthew Whittle [gy14mw]" w:date="2016-01-07T16:19:00Z">
          <w:pPr>
            <w:widowControl w:val="0"/>
            <w:autoSpaceDE w:val="0"/>
            <w:autoSpaceDN w:val="0"/>
            <w:adjustRightInd w:val="0"/>
            <w:spacing w:line="240" w:lineRule="auto"/>
          </w:pPr>
        </w:pPrChange>
      </w:pPr>
      <w:ins w:id="386" w:author="Matthew Whittle [gy14mw]" w:date="2016-01-07T16:19:00Z">
        <w:r w:rsidRPr="009A21A4">
          <w:rPr>
            <w:rPrChange w:id="387" w:author="Matthew Whittle [gy14mw]" w:date="2016-01-07T16:19:00Z">
              <w:rPr/>
            </w:rPrChange>
          </w:rPr>
          <w:t xml:space="preserve">Reynolds, C.C., Harris, M.A., </w:t>
        </w:r>
        <w:proofErr w:type="spellStart"/>
        <w:r w:rsidRPr="009A21A4">
          <w:rPr>
            <w:rPrChange w:id="388" w:author="Matthew Whittle [gy14mw]" w:date="2016-01-07T16:19:00Z">
              <w:rPr/>
            </w:rPrChange>
          </w:rPr>
          <w:t>Teschke</w:t>
        </w:r>
        <w:proofErr w:type="spellEnd"/>
        <w:r w:rsidRPr="009A21A4">
          <w:rPr>
            <w:rPrChange w:id="389" w:author="Matthew Whittle [gy14mw]" w:date="2016-01-07T16:19:00Z">
              <w:rPr/>
            </w:rPrChange>
          </w:rPr>
          <w:t xml:space="preserve">, K., </w:t>
        </w:r>
        <w:proofErr w:type="spellStart"/>
        <w:r w:rsidRPr="009A21A4">
          <w:rPr>
            <w:rPrChange w:id="390" w:author="Matthew Whittle [gy14mw]" w:date="2016-01-07T16:19:00Z">
              <w:rPr/>
            </w:rPrChange>
          </w:rPr>
          <w:t>Cripton</w:t>
        </w:r>
        <w:proofErr w:type="spellEnd"/>
        <w:r w:rsidRPr="009A21A4">
          <w:rPr>
            <w:rPrChange w:id="391" w:author="Matthew Whittle [gy14mw]" w:date="2016-01-07T16:19:00Z">
              <w:rPr/>
            </w:rPrChange>
          </w:rPr>
          <w:t xml:space="preserve">, P.A., </w:t>
        </w:r>
        <w:proofErr w:type="gramStart"/>
        <w:r w:rsidRPr="009A21A4">
          <w:rPr>
            <w:rPrChange w:id="392" w:author="Matthew Whittle [gy14mw]" w:date="2016-01-07T16:19:00Z">
              <w:rPr/>
            </w:rPrChange>
          </w:rPr>
          <w:t>Winters</w:t>
        </w:r>
        <w:proofErr w:type="gramEnd"/>
        <w:r w:rsidRPr="009A21A4">
          <w:rPr>
            <w:rPrChange w:id="393" w:author="Matthew Whittle [gy14mw]" w:date="2016-01-07T16:19:00Z">
              <w:rPr/>
            </w:rPrChange>
          </w:rPr>
          <w:t>, M., others, 2009. The impact of transportation infrastructure on bicycling injuries and crashes: a review of the literature. Environ. Health 8, 47.</w:t>
        </w:r>
      </w:ins>
    </w:p>
    <w:p w14:paraId="409564A7" w14:textId="77777777" w:rsidR="009A21A4" w:rsidRPr="009A21A4" w:rsidRDefault="009A21A4" w:rsidP="009A21A4">
      <w:pPr>
        <w:pStyle w:val="Bibliography"/>
        <w:rPr>
          <w:ins w:id="394" w:author="Matthew Whittle [gy14mw]" w:date="2016-01-07T16:19:00Z"/>
          <w:rPrChange w:id="395" w:author="Matthew Whittle [gy14mw]" w:date="2016-01-07T16:19:00Z">
            <w:rPr>
              <w:ins w:id="396" w:author="Matthew Whittle [gy14mw]" w:date="2016-01-07T16:19:00Z"/>
            </w:rPr>
          </w:rPrChange>
        </w:rPr>
        <w:pPrChange w:id="397" w:author="Matthew Whittle [gy14mw]" w:date="2016-01-07T16:19:00Z">
          <w:pPr>
            <w:widowControl w:val="0"/>
            <w:autoSpaceDE w:val="0"/>
            <w:autoSpaceDN w:val="0"/>
            <w:adjustRightInd w:val="0"/>
            <w:spacing w:line="240" w:lineRule="auto"/>
          </w:pPr>
        </w:pPrChange>
      </w:pPr>
      <w:ins w:id="398" w:author="Matthew Whittle [gy14mw]" w:date="2016-01-07T16:19:00Z">
        <w:r w:rsidRPr="009A21A4">
          <w:rPr>
            <w:rPrChange w:id="399" w:author="Matthew Whittle [gy14mw]" w:date="2016-01-07T16:19:00Z">
              <w:rPr/>
            </w:rPrChange>
          </w:rPr>
          <w:t xml:space="preserve">Strauss, J., Miranda-Moreno, L.F., </w:t>
        </w:r>
        <w:proofErr w:type="spellStart"/>
        <w:r w:rsidRPr="009A21A4">
          <w:rPr>
            <w:rPrChange w:id="400" w:author="Matthew Whittle [gy14mw]" w:date="2016-01-07T16:19:00Z">
              <w:rPr/>
            </w:rPrChange>
          </w:rPr>
          <w:t>Morency</w:t>
        </w:r>
        <w:proofErr w:type="spellEnd"/>
        <w:r w:rsidRPr="009A21A4">
          <w:rPr>
            <w:rPrChange w:id="401" w:author="Matthew Whittle [gy14mw]" w:date="2016-01-07T16:19:00Z">
              <w:rPr/>
            </w:rPrChange>
          </w:rPr>
          <w:t xml:space="preserve">, P., 2015. Mapping cyclist activity and injury risk in a network combining smartphone GPS data and bicycle counts. </w:t>
        </w:r>
        <w:proofErr w:type="spellStart"/>
        <w:r w:rsidRPr="009A21A4">
          <w:rPr>
            <w:rPrChange w:id="402" w:author="Matthew Whittle [gy14mw]" w:date="2016-01-07T16:19:00Z">
              <w:rPr/>
            </w:rPrChange>
          </w:rPr>
          <w:t>Accid</w:t>
        </w:r>
        <w:proofErr w:type="spellEnd"/>
        <w:r w:rsidRPr="009A21A4">
          <w:rPr>
            <w:rPrChange w:id="403" w:author="Matthew Whittle [gy14mw]" w:date="2016-01-07T16:19:00Z">
              <w:rPr/>
            </w:rPrChange>
          </w:rPr>
          <w:t>. Anal. Prev. 83, 132–142. doi:10.1016/j.aap.2015.07.014</w:t>
        </w:r>
      </w:ins>
    </w:p>
    <w:p w14:paraId="3E431F27" w14:textId="77777777" w:rsidR="009A21A4" w:rsidRPr="009A21A4" w:rsidRDefault="009A21A4" w:rsidP="009A21A4">
      <w:pPr>
        <w:pStyle w:val="Bibliography"/>
        <w:rPr>
          <w:ins w:id="404" w:author="Matthew Whittle [gy14mw]" w:date="2016-01-07T16:19:00Z"/>
          <w:rPrChange w:id="405" w:author="Matthew Whittle [gy14mw]" w:date="2016-01-07T16:19:00Z">
            <w:rPr>
              <w:ins w:id="406" w:author="Matthew Whittle [gy14mw]" w:date="2016-01-07T16:19:00Z"/>
            </w:rPr>
          </w:rPrChange>
        </w:rPr>
        <w:pPrChange w:id="407" w:author="Matthew Whittle [gy14mw]" w:date="2016-01-07T16:19:00Z">
          <w:pPr>
            <w:widowControl w:val="0"/>
            <w:autoSpaceDE w:val="0"/>
            <w:autoSpaceDN w:val="0"/>
            <w:adjustRightInd w:val="0"/>
            <w:spacing w:line="240" w:lineRule="auto"/>
          </w:pPr>
        </w:pPrChange>
      </w:pPr>
      <w:ins w:id="408" w:author="Matthew Whittle [gy14mw]" w:date="2016-01-07T16:19:00Z">
        <w:r w:rsidRPr="009A21A4">
          <w:rPr>
            <w:rPrChange w:id="409" w:author="Matthew Whittle [gy14mw]" w:date="2016-01-07T16:19:00Z">
              <w:rPr/>
            </w:rPrChange>
          </w:rPr>
          <w:t xml:space="preserve">Ward, J.S., Barker, A., 2013. Undefined by data: a survey of big data definitions. </w:t>
        </w:r>
        <w:proofErr w:type="spellStart"/>
        <w:r w:rsidRPr="009A21A4">
          <w:rPr>
            <w:rPrChange w:id="410" w:author="Matthew Whittle [gy14mw]" w:date="2016-01-07T16:19:00Z">
              <w:rPr/>
            </w:rPrChange>
          </w:rPr>
          <w:t>ArXiv</w:t>
        </w:r>
        <w:proofErr w:type="spellEnd"/>
        <w:r w:rsidRPr="009A21A4">
          <w:rPr>
            <w:rPrChange w:id="411" w:author="Matthew Whittle [gy14mw]" w:date="2016-01-07T16:19:00Z">
              <w:rPr/>
            </w:rPrChange>
          </w:rPr>
          <w:t xml:space="preserve"> </w:t>
        </w:r>
        <w:proofErr w:type="spellStart"/>
        <w:r w:rsidRPr="009A21A4">
          <w:rPr>
            <w:rPrChange w:id="412" w:author="Matthew Whittle [gy14mw]" w:date="2016-01-07T16:19:00Z">
              <w:rPr/>
            </w:rPrChange>
          </w:rPr>
          <w:t>Prepr</w:t>
        </w:r>
        <w:proofErr w:type="spellEnd"/>
        <w:r w:rsidRPr="009A21A4">
          <w:rPr>
            <w:rPrChange w:id="413" w:author="Matthew Whittle [gy14mw]" w:date="2016-01-07T16:19:00Z">
              <w:rPr/>
            </w:rPrChange>
          </w:rPr>
          <w:t>. ArXiv13095821.</w:t>
        </w:r>
      </w:ins>
    </w:p>
    <w:p w14:paraId="32FF1C4C" w14:textId="48F6DE1B" w:rsidR="008439A9" w:rsidDel="009A21A4" w:rsidRDefault="009A21A4">
      <w:pPr>
        <w:pStyle w:val="EndNoteBibliography"/>
        <w:ind w:left="720" w:hanging="720"/>
        <w:rPr>
          <w:del w:id="414" w:author="Matthew Whittle [gy14mw]" w:date="2016-01-07T16:19:00Z"/>
        </w:rPr>
      </w:pPr>
      <w:ins w:id="415" w:author="Matthew Whittle [gy14mw]" w:date="2016-01-07T16:19:00Z">
        <w:r>
          <w:fldChar w:fldCharType="end"/>
        </w:r>
      </w:ins>
      <w:bookmarkStart w:id="416" w:name="_GoBack"/>
      <w:bookmarkEnd w:id="416"/>
      <w:del w:id="417" w:author="Matthew Whittle [gy14mw]" w:date="2016-01-07T16:19:00Z">
        <w:r w:rsidR="00034CC8" w:rsidDel="009A21A4">
          <w:fldChar w:fldCharType="begin"/>
        </w:r>
        <w:r w:rsidR="00034CC8" w:rsidDel="009A21A4">
          <w:delInstrText>ADDIN EN.REFLIST</w:delInstrText>
        </w:r>
        <w:r w:rsidR="00034CC8" w:rsidDel="009A21A4">
          <w:fldChar w:fldCharType="separate"/>
        </w:r>
        <w:bookmarkStart w:id="418" w:name="__Fieldmark__242_757989060"/>
        <w:r w:rsidR="00034CC8" w:rsidDel="009A21A4">
          <w:delText>A</w:delText>
        </w:r>
        <w:bookmarkStart w:id="419" w:name="__Fieldmark__221_2032961859"/>
        <w:r w:rsidR="00034CC8" w:rsidDel="009A21A4">
          <w:delText xml:space="preserve">nderson, M. P. &amp; Woessner, W. W. 1992. The role of the postaudit in model validaiton. </w:delText>
        </w:r>
        <w:r w:rsidR="00034CC8" w:rsidDel="009A21A4">
          <w:rPr>
            <w:i/>
          </w:rPr>
          <w:delText>Advances in Water Resources,</w:delText>
        </w:r>
        <w:r w:rsidR="00034CC8" w:rsidDel="009A21A4">
          <w:delText xml:space="preserve"> 15</w:delText>
        </w:r>
        <w:r w:rsidR="00034CC8" w:rsidDel="009A21A4">
          <w:rPr>
            <w:b/>
          </w:rPr>
          <w:delText>,</w:delText>
        </w:r>
        <w:r w:rsidR="00034CC8" w:rsidDel="009A21A4">
          <w:delText xml:space="preserve"> 16-173.</w:delText>
        </w:r>
        <w:bookmarkEnd w:id="418"/>
        <w:bookmarkEnd w:id="419"/>
        <w:r w:rsidR="00034CC8" w:rsidDel="009A21A4">
          <w:fldChar w:fldCharType="end"/>
        </w:r>
      </w:del>
    </w:p>
    <w:p w14:paraId="7FED64F3" w14:textId="158D454E" w:rsidR="008439A9" w:rsidDel="009A21A4" w:rsidRDefault="00034CC8">
      <w:pPr>
        <w:pStyle w:val="EndNoteBibliography"/>
        <w:ind w:left="720" w:hanging="720"/>
        <w:rPr>
          <w:del w:id="420" w:author="Matthew Whittle [gy14mw]" w:date="2016-01-07T16:19:00Z"/>
        </w:rPr>
      </w:pPr>
      <w:del w:id="421" w:author="Matthew Whittle [gy14mw]" w:date="2016-01-07T16:19:00Z">
        <w:r w:rsidDel="009A21A4">
          <w:delText xml:space="preserve">Broach, J., Dill, J. &amp; Gliebe, J. 2012. Where do cyclists ride? A route choice model developed with revealed preference GPS data. </w:delText>
        </w:r>
        <w:r w:rsidDel="009A21A4">
          <w:rPr>
            <w:i/>
          </w:rPr>
          <w:delText>Transportation Research Part A: Policy and Practice,</w:delText>
        </w:r>
        <w:r w:rsidDel="009A21A4">
          <w:delText xml:space="preserve"> 46</w:delText>
        </w:r>
        <w:r w:rsidDel="009A21A4">
          <w:rPr>
            <w:b/>
          </w:rPr>
          <w:delText>,</w:delText>
        </w:r>
        <w:r w:rsidDel="009A21A4">
          <w:delText xml:space="preserve"> 1730-1740.</w:delText>
        </w:r>
      </w:del>
    </w:p>
    <w:p w14:paraId="5146BA35" w14:textId="15635C38" w:rsidR="008439A9" w:rsidDel="009A21A4" w:rsidRDefault="00034CC8">
      <w:pPr>
        <w:pStyle w:val="EndNoteBibliography"/>
        <w:ind w:left="720" w:hanging="720"/>
        <w:rPr>
          <w:del w:id="422" w:author="Matthew Whittle [gy14mw]" w:date="2016-01-07T16:19:00Z"/>
        </w:rPr>
      </w:pPr>
      <w:del w:id="423" w:author="Matthew Whittle [gy14mw]" w:date="2016-01-07T16:19:00Z">
        <w:r w:rsidDel="009A21A4">
          <w:delText xml:space="preserve">Dill, J. &amp; Carr, T. 2003. Bicycle Communting and Facilities in Major U.S. Cities. </w:delText>
        </w:r>
        <w:r w:rsidDel="009A21A4">
          <w:rPr>
            <w:i/>
          </w:rPr>
          <w:delText>Transportation Research Record,</w:delText>
        </w:r>
        <w:r w:rsidDel="009A21A4">
          <w:delText xml:space="preserve"> 1828</w:delText>
        </w:r>
        <w:r w:rsidDel="009A21A4">
          <w:rPr>
            <w:b/>
          </w:rPr>
          <w:delText>,</w:delText>
        </w:r>
        <w:r w:rsidDel="009A21A4">
          <w:delText xml:space="preserve"> 116-123.</w:delText>
        </w:r>
      </w:del>
    </w:p>
    <w:p w14:paraId="21626DE1" w14:textId="74A9D0DD" w:rsidR="008439A9" w:rsidDel="009A21A4" w:rsidRDefault="00034CC8">
      <w:pPr>
        <w:pStyle w:val="EndNoteBibliography"/>
        <w:ind w:left="720" w:hanging="720"/>
        <w:rPr>
          <w:del w:id="424" w:author="Matthew Whittle [gy14mw]" w:date="2016-01-07T16:19:00Z"/>
        </w:rPr>
      </w:pPr>
      <w:del w:id="425" w:author="Matthew Whittle [gy14mw]" w:date="2016-01-07T16:19:00Z">
        <w:r w:rsidDel="009A21A4">
          <w:delText xml:space="preserve">Ehrgott, M., Wang, J. Y. T., Raith, A. &amp; van Houtte, C. 2012. A bi-objective cyclist route choice model. </w:delText>
        </w:r>
        <w:r w:rsidDel="009A21A4">
          <w:rPr>
            <w:i/>
          </w:rPr>
          <w:delText>Transportation Research Part A: Policy and Practice,</w:delText>
        </w:r>
        <w:r w:rsidDel="009A21A4">
          <w:delText xml:space="preserve"> 46</w:delText>
        </w:r>
        <w:r w:rsidDel="009A21A4">
          <w:rPr>
            <w:b/>
          </w:rPr>
          <w:delText>,</w:delText>
        </w:r>
        <w:r w:rsidDel="009A21A4">
          <w:delText xml:space="preserve"> 652-663.</w:delText>
        </w:r>
      </w:del>
    </w:p>
    <w:p w14:paraId="581E166C" w14:textId="2E193435" w:rsidR="008439A9" w:rsidDel="009A21A4" w:rsidRDefault="00034CC8">
      <w:pPr>
        <w:pStyle w:val="EndNoteBibliography"/>
        <w:ind w:left="720" w:hanging="720"/>
        <w:rPr>
          <w:del w:id="426" w:author="Matthew Whittle [gy14mw]" w:date="2016-01-07T16:19:00Z"/>
        </w:rPr>
      </w:pPr>
      <w:del w:id="427" w:author="Matthew Whittle [gy14mw]" w:date="2016-01-07T16:19:00Z">
        <w:r w:rsidDel="009A21A4">
          <w:delText xml:space="preserve">Hollingworth, M. A., Harper, A. J. L. &amp; Hamer, M. 2015. Risk factors for cycling accident related injury: The UK Cycling for Health Survey. </w:delText>
        </w:r>
        <w:r w:rsidDel="009A21A4">
          <w:rPr>
            <w:i/>
          </w:rPr>
          <w:delText>Journal of Transport &amp; Health,</w:delText>
        </w:r>
        <w:r w:rsidDel="009A21A4">
          <w:delText xml:space="preserve"> 2</w:delText>
        </w:r>
        <w:r w:rsidDel="009A21A4">
          <w:rPr>
            <w:b/>
          </w:rPr>
          <w:delText>,</w:delText>
        </w:r>
        <w:r w:rsidDel="009A21A4">
          <w:delText xml:space="preserve"> 189-194.</w:delText>
        </w:r>
      </w:del>
    </w:p>
    <w:p w14:paraId="154F043B" w14:textId="05CD39F8" w:rsidR="008439A9" w:rsidDel="009A21A4" w:rsidRDefault="00034CC8">
      <w:pPr>
        <w:pStyle w:val="EndNoteBibliography"/>
        <w:ind w:left="720" w:hanging="720"/>
        <w:rPr>
          <w:del w:id="428" w:author="Matthew Whittle [gy14mw]" w:date="2016-01-07T16:19:00Z"/>
        </w:rPr>
      </w:pPr>
      <w:del w:id="429" w:author="Matthew Whittle [gy14mw]" w:date="2016-01-07T16:19:00Z">
        <w:r w:rsidDel="009A21A4">
          <w:delText xml:space="preserve">Krizek, K. J., El-Geneidy, A. &amp; Thompson, K. 2007. A detailed analysis of how an urban trail system affects cyclists' travel. </w:delText>
        </w:r>
        <w:r w:rsidDel="009A21A4">
          <w:rPr>
            <w:i/>
          </w:rPr>
          <w:delText>Transportation,</w:delText>
        </w:r>
        <w:r w:rsidDel="009A21A4">
          <w:delText xml:space="preserve"> 34</w:delText>
        </w:r>
        <w:r w:rsidDel="009A21A4">
          <w:rPr>
            <w:b/>
          </w:rPr>
          <w:delText>,</w:delText>
        </w:r>
        <w:r w:rsidDel="009A21A4">
          <w:delText xml:space="preserve"> 611-624.</w:delText>
        </w:r>
      </w:del>
    </w:p>
    <w:p w14:paraId="1361FA7E" w14:textId="482244F9" w:rsidR="008439A9" w:rsidDel="009A21A4" w:rsidRDefault="00034CC8">
      <w:pPr>
        <w:pStyle w:val="EndNoteBibliography"/>
        <w:ind w:left="720" w:hanging="720"/>
        <w:rPr>
          <w:del w:id="430" w:author="Matthew Whittle [gy14mw]" w:date="2016-01-07T16:19:00Z"/>
        </w:rPr>
      </w:pPr>
      <w:del w:id="431" w:author="Matthew Whittle [gy14mw]" w:date="2016-01-07T16:19:00Z">
        <w:r w:rsidDel="009A21A4">
          <w:delText xml:space="preserve">Larsen, J., Patterson, Z. &amp; El-Geneidy, A. 2013. Build It. But Where? The Use of Geographic Information Systems in Identifying Locations for New Cycling Infrastructure. </w:delText>
        </w:r>
        <w:r w:rsidDel="009A21A4">
          <w:rPr>
            <w:i/>
          </w:rPr>
          <w:delText>International Journal of Sustainable Transportation,</w:delText>
        </w:r>
        <w:r w:rsidDel="009A21A4">
          <w:delText xml:space="preserve"> 7</w:delText>
        </w:r>
        <w:r w:rsidDel="009A21A4">
          <w:rPr>
            <w:b/>
          </w:rPr>
          <w:delText>,</w:delText>
        </w:r>
        <w:r w:rsidDel="009A21A4">
          <w:delText xml:space="preserve"> 299-317.</w:delText>
        </w:r>
      </w:del>
    </w:p>
    <w:p w14:paraId="30D369F3" w14:textId="18853735" w:rsidR="008439A9" w:rsidDel="009A21A4" w:rsidRDefault="00034CC8">
      <w:pPr>
        <w:pStyle w:val="EndNoteBibliography"/>
        <w:ind w:left="720" w:hanging="720"/>
        <w:rPr>
          <w:del w:id="432" w:author="Matthew Whittle [gy14mw]" w:date="2016-01-07T16:19:00Z"/>
        </w:rPr>
      </w:pPr>
      <w:del w:id="433" w:author="Matthew Whittle [gy14mw]" w:date="2016-01-07T16:19:00Z">
        <w:r w:rsidDel="009A21A4">
          <w:delText xml:space="preserve">Menghini, G., Carrasco, N., Schüssler, N. &amp; Axhausen, K. W. 2010. Route choice of cyclists in Zurich. </w:delText>
        </w:r>
        <w:r w:rsidDel="009A21A4">
          <w:rPr>
            <w:i/>
          </w:rPr>
          <w:delText>Transportation Research Part A: Policy and Practice,</w:delText>
        </w:r>
        <w:r w:rsidDel="009A21A4">
          <w:delText xml:space="preserve"> 44</w:delText>
        </w:r>
        <w:r w:rsidDel="009A21A4">
          <w:rPr>
            <w:b/>
          </w:rPr>
          <w:delText>,</w:delText>
        </w:r>
        <w:r w:rsidDel="009A21A4">
          <w:delText xml:space="preserve"> 754-765.</w:delText>
        </w:r>
      </w:del>
    </w:p>
    <w:p w14:paraId="39944F44" w14:textId="6940162D" w:rsidR="008439A9" w:rsidDel="009A21A4" w:rsidRDefault="00034CC8">
      <w:pPr>
        <w:pStyle w:val="EndNoteBibliography"/>
        <w:ind w:left="720" w:hanging="720"/>
        <w:rPr>
          <w:del w:id="434" w:author="Matthew Whittle [gy14mw]" w:date="2016-01-07T16:19:00Z"/>
        </w:rPr>
      </w:pPr>
      <w:del w:id="435" w:author="Matthew Whittle [gy14mw]" w:date="2016-01-07T16:19:00Z">
        <w:r w:rsidDel="009A21A4">
          <w:delText xml:space="preserve">Nicolaisen, M. S. &amp; Driscoll, P. A. 2014. Ex-PostEvaluations of Demand Forecast Accuracy: A Literature Review. </w:delText>
        </w:r>
        <w:r w:rsidDel="009A21A4">
          <w:rPr>
            <w:i/>
          </w:rPr>
          <w:delText>Transport Reviews,</w:delText>
        </w:r>
        <w:r w:rsidDel="009A21A4">
          <w:delText xml:space="preserve"> 34</w:delText>
        </w:r>
        <w:r w:rsidDel="009A21A4">
          <w:rPr>
            <w:b/>
          </w:rPr>
          <w:delText>,</w:delText>
        </w:r>
        <w:r w:rsidDel="009A21A4">
          <w:delText xml:space="preserve"> 540-557.</w:delText>
        </w:r>
      </w:del>
    </w:p>
    <w:p w14:paraId="09B1C231" w14:textId="4A973F3F" w:rsidR="008439A9" w:rsidDel="009A21A4" w:rsidRDefault="00034CC8">
      <w:pPr>
        <w:pStyle w:val="EndNoteBibliography"/>
        <w:ind w:left="720" w:hanging="720"/>
        <w:rPr>
          <w:del w:id="436" w:author="Matthew Whittle [gy14mw]" w:date="2016-01-07T16:19:00Z"/>
        </w:rPr>
      </w:pPr>
      <w:del w:id="437" w:author="Matthew Whittle [gy14mw]" w:date="2016-01-07T16:19:00Z">
        <w:r w:rsidDel="009A21A4">
          <w:delText xml:space="preserve">Reynolds, C. C., Harris, M. A., Teschke, K., Cripton, P. A. &amp; Winters, M. 2009. The impact of transportation infrastructure on bicycling injuries and crashes: a review of the literature. </w:delText>
        </w:r>
        <w:r w:rsidDel="009A21A4">
          <w:rPr>
            <w:i/>
          </w:rPr>
          <w:delText>Environ Health,</w:delText>
        </w:r>
        <w:r w:rsidDel="009A21A4">
          <w:delText xml:space="preserve"> 8</w:delText>
        </w:r>
        <w:r w:rsidDel="009A21A4">
          <w:rPr>
            <w:b/>
          </w:rPr>
          <w:delText>,</w:delText>
        </w:r>
        <w:r w:rsidDel="009A21A4">
          <w:delText xml:space="preserve"> 47.</w:delText>
        </w:r>
      </w:del>
    </w:p>
    <w:p w14:paraId="03738727" w14:textId="77777777" w:rsidR="008439A9" w:rsidRDefault="008439A9">
      <w:pPr>
        <w:jc w:val="both"/>
      </w:pPr>
    </w:p>
    <w:p w14:paraId="0214A33C" w14:textId="77777777" w:rsidR="008439A9" w:rsidRDefault="00034CC8">
      <w:pPr>
        <w:pStyle w:val="Heading4"/>
        <w:spacing w:before="0" w:after="0" w:line="360" w:lineRule="atLeast"/>
        <w:jc w:val="both"/>
        <w:rPr>
          <w:rFonts w:ascii="Segoe UI" w:hAnsi="Segoe UI" w:cs="Segoe UI"/>
          <w:b w:val="0"/>
          <w:bCs w:val="0"/>
          <w:color w:val="000000"/>
          <w:sz w:val="21"/>
          <w:szCs w:val="21"/>
        </w:rPr>
      </w:pPr>
      <w:r>
        <w:rPr>
          <w:rFonts w:ascii="Segoe UI" w:hAnsi="Segoe UI" w:cs="Segoe UI"/>
          <w:b w:val="0"/>
          <w:bCs w:val="0"/>
          <w:color w:val="000000"/>
          <w:sz w:val="21"/>
          <w:szCs w:val="21"/>
        </w:rPr>
        <w:t>Leeds Data Mill (2015).</w:t>
      </w:r>
      <w:r>
        <w:rPr>
          <w:rStyle w:val="apple-converted-space"/>
          <w:rFonts w:ascii="Segoe UI" w:hAnsi="Segoe UI" w:cs="Segoe UI"/>
          <w:b w:val="0"/>
          <w:bCs w:val="0"/>
          <w:color w:val="000000"/>
          <w:sz w:val="21"/>
          <w:szCs w:val="21"/>
        </w:rPr>
        <w:t> </w:t>
      </w:r>
      <w:r>
        <w:rPr>
          <w:rFonts w:ascii="Segoe UI" w:hAnsi="Segoe UI" w:cs="Segoe UI"/>
          <w:b w:val="0"/>
          <w:bCs w:val="0"/>
          <w:i/>
          <w:iCs w:val="0"/>
          <w:color w:val="000000"/>
          <w:sz w:val="21"/>
          <w:szCs w:val="21"/>
        </w:rPr>
        <w:t>Cycling accidents in Leeds | ODI Leeds | Publishers</w:t>
      </w:r>
      <w:r>
        <w:rPr>
          <w:rFonts w:ascii="Segoe UI" w:hAnsi="Segoe UI" w:cs="Segoe UI"/>
          <w:b w:val="0"/>
          <w:bCs w:val="0"/>
          <w:color w:val="000000"/>
          <w:sz w:val="21"/>
          <w:szCs w:val="21"/>
        </w:rPr>
        <w:t>. [</w:t>
      </w:r>
      <w:proofErr w:type="gramStart"/>
      <w:r>
        <w:rPr>
          <w:rFonts w:ascii="Segoe UI" w:hAnsi="Segoe UI" w:cs="Segoe UI"/>
          <w:b w:val="0"/>
          <w:bCs w:val="0"/>
          <w:color w:val="000000"/>
          <w:sz w:val="21"/>
          <w:szCs w:val="21"/>
        </w:rPr>
        <w:t>online</w:t>
      </w:r>
      <w:proofErr w:type="gramEnd"/>
      <w:r>
        <w:rPr>
          <w:rFonts w:ascii="Segoe UI" w:hAnsi="Segoe UI" w:cs="Segoe UI"/>
          <w:b w:val="0"/>
          <w:bCs w:val="0"/>
          <w:color w:val="000000"/>
          <w:sz w:val="21"/>
          <w:szCs w:val="21"/>
        </w:rPr>
        <w:t>] Available at: http://leedsdatamill.org/dataset/cycling-accidents-in-leeds [Accessed 10 Nov. 2015].</w:t>
      </w:r>
    </w:p>
    <w:p w14:paraId="6CC6F3E2" w14:textId="77777777" w:rsidR="008439A9" w:rsidRDefault="008439A9">
      <w:pPr>
        <w:jc w:val="both"/>
      </w:pPr>
    </w:p>
    <w:sectPr w:rsidR="008439A9">
      <w:pgSz w:w="11906" w:h="16838"/>
      <w:pgMar w:top="1440" w:right="1440" w:bottom="1440" w:left="1440" w:header="0" w:footer="0" w:gutter="0"/>
      <w:cols w:space="720"/>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7" w:author="Robin Lovelace" w:date="2015-12-18T09:55:00Z" w:initials="RL">
    <w:p w14:paraId="7BCEF43F" w14:textId="52F8012B" w:rsidR="00770B7C" w:rsidRDefault="00770B7C">
      <w:pPr>
        <w:pStyle w:val="CommentText"/>
      </w:pPr>
      <w:r>
        <w:rPr>
          <w:rStyle w:val="CommentReference"/>
        </w:rPr>
        <w:annotationRef/>
      </w:r>
      <w:r>
        <w:t>This paragraph is trying to talk about the difficulty of validating temporal trends. Could benefit from reference to the literature or government reports.</w:t>
      </w:r>
    </w:p>
  </w:comment>
  <w:comment w:id="219" w:author="Robin Lovelace" w:date="2015-12-18T09:55:00Z" w:initials="RL">
    <w:p w14:paraId="79AC3B89" w14:textId="77777777" w:rsidR="00C32712" w:rsidRDefault="00C32712" w:rsidP="00C32712">
      <w:pPr>
        <w:pStyle w:val="CommentText"/>
      </w:pPr>
      <w:r>
        <w:rPr>
          <w:rStyle w:val="CommentReference"/>
        </w:rPr>
        <w:annotationRef/>
      </w:r>
      <w:r>
        <w:t>This paragraph is trying to talk about the difficulty of validating temporal trends. Could benefit from reference to the literature or government reports.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BCEF43F" w15:done="0"/>
  <w15:commentEx w15:paraId="79AC3B89"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OpenSymbol">
    <w:altName w:val="Arial Unicode MS"/>
    <w:charset w:val="00"/>
    <w:family w:val="auto"/>
    <w:pitch w:val="variable"/>
    <w:sig w:usb0="800000AF" w:usb1="1001ECEA" w:usb2="00000000" w:usb3="00000000" w:csb0="00000001"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354BAF"/>
    <w:multiLevelType w:val="hybridMultilevel"/>
    <w:tmpl w:val="7CEAB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0097A53"/>
    <w:multiLevelType w:val="hybridMultilevel"/>
    <w:tmpl w:val="16507E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40551FA"/>
    <w:multiLevelType w:val="hybridMultilevel"/>
    <w:tmpl w:val="2B76C0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6987113"/>
    <w:multiLevelType w:val="hybridMultilevel"/>
    <w:tmpl w:val="5ECE6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Whittle [gy14mw]">
    <w15:presenceInfo w15:providerId="AD" w15:userId="S-1-5-21-1390067357-1993962763-725345543-470172"/>
  </w15:person>
  <w15:person w15:author="Robin Lovelace">
    <w15:presenceInfo w15:providerId="AD" w15:userId="S-1-5-21-1390067357-1993962763-725345543-4348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9A9"/>
    <w:rsid w:val="00002ADF"/>
    <w:rsid w:val="00006A6B"/>
    <w:rsid w:val="000341DA"/>
    <w:rsid w:val="00034CC8"/>
    <w:rsid w:val="00097319"/>
    <w:rsid w:val="000C34E8"/>
    <w:rsid w:val="000C7D35"/>
    <w:rsid w:val="001048B8"/>
    <w:rsid w:val="00162DBC"/>
    <w:rsid w:val="00176973"/>
    <w:rsid w:val="001C2B4E"/>
    <w:rsid w:val="001D4D51"/>
    <w:rsid w:val="00224412"/>
    <w:rsid w:val="003076BD"/>
    <w:rsid w:val="0034338F"/>
    <w:rsid w:val="00373584"/>
    <w:rsid w:val="0037574D"/>
    <w:rsid w:val="00382EEF"/>
    <w:rsid w:val="00384A6A"/>
    <w:rsid w:val="00396BEE"/>
    <w:rsid w:val="003B4DD6"/>
    <w:rsid w:val="00496A18"/>
    <w:rsid w:val="004B180B"/>
    <w:rsid w:val="004B1D68"/>
    <w:rsid w:val="005E6F68"/>
    <w:rsid w:val="006372A3"/>
    <w:rsid w:val="006A6233"/>
    <w:rsid w:val="006D6880"/>
    <w:rsid w:val="007237BE"/>
    <w:rsid w:val="007651FB"/>
    <w:rsid w:val="00770B7C"/>
    <w:rsid w:val="007D1F01"/>
    <w:rsid w:val="007D4BAC"/>
    <w:rsid w:val="007E247A"/>
    <w:rsid w:val="0083605C"/>
    <w:rsid w:val="008439A9"/>
    <w:rsid w:val="008444EC"/>
    <w:rsid w:val="0086632D"/>
    <w:rsid w:val="009031AE"/>
    <w:rsid w:val="009448C8"/>
    <w:rsid w:val="00950E7D"/>
    <w:rsid w:val="0095360D"/>
    <w:rsid w:val="00973533"/>
    <w:rsid w:val="00980FBC"/>
    <w:rsid w:val="009A21A4"/>
    <w:rsid w:val="009A36FC"/>
    <w:rsid w:val="009A7170"/>
    <w:rsid w:val="00A02C8C"/>
    <w:rsid w:val="00AF3FEA"/>
    <w:rsid w:val="00B03D13"/>
    <w:rsid w:val="00B04EEA"/>
    <w:rsid w:val="00B91665"/>
    <w:rsid w:val="00BB5ABC"/>
    <w:rsid w:val="00BC7D49"/>
    <w:rsid w:val="00C32712"/>
    <w:rsid w:val="00C72675"/>
    <w:rsid w:val="00D162FD"/>
    <w:rsid w:val="00D354CD"/>
    <w:rsid w:val="00D503C9"/>
    <w:rsid w:val="00D57F4C"/>
    <w:rsid w:val="00D92596"/>
    <w:rsid w:val="00DD07A3"/>
    <w:rsid w:val="00DD49DD"/>
    <w:rsid w:val="00E05EE1"/>
    <w:rsid w:val="00ED6CEA"/>
    <w:rsid w:val="00F37368"/>
    <w:rsid w:val="00F50893"/>
    <w:rsid w:val="00F7028D"/>
    <w:rsid w:val="00F72C6B"/>
    <w:rsid w:val="00FB530B"/>
    <w:rsid w:val="00FC5D00"/>
    <w:rsid w:val="00FD0EC1"/>
    <w:rsid w:val="00FE3771"/>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33533"/>
  <w15:docId w15:val="{7FADCDE1-1469-4865-B4B4-0A7DE56C6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Arial"/>
        <w:szCs w:val="24"/>
        <w:lang w:val="en-GB"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6264E"/>
    <w:pPr>
      <w:suppressAutoHyphens/>
      <w:spacing w:before="120"/>
    </w:pPr>
    <w:rPr>
      <w:color w:val="00000A"/>
      <w:sz w:val="24"/>
    </w:rPr>
  </w:style>
  <w:style w:type="paragraph" w:styleId="Heading1">
    <w:name w:val="heading 1"/>
    <w:basedOn w:val="Normal"/>
    <w:next w:val="Normal"/>
    <w:link w:val="Heading1Char"/>
    <w:autoRedefine/>
    <w:uiPriority w:val="9"/>
    <w:qFormat/>
    <w:rsid w:val="00D57F4C"/>
    <w:pPr>
      <w:keepNext/>
      <w:keepLines/>
      <w:outlineLvl w:val="0"/>
    </w:pPr>
    <w:rPr>
      <w:rFonts w:eastAsiaTheme="majorEastAsia"/>
      <w:b/>
      <w:bCs/>
      <w:sz w:val="36"/>
      <w:szCs w:val="28"/>
    </w:rPr>
  </w:style>
  <w:style w:type="paragraph" w:styleId="Heading2">
    <w:name w:val="heading 2"/>
    <w:basedOn w:val="Normal"/>
    <w:next w:val="Normal"/>
    <w:link w:val="Heading2Char"/>
    <w:autoRedefine/>
    <w:uiPriority w:val="9"/>
    <w:unhideWhenUsed/>
    <w:qFormat/>
    <w:rsid w:val="00D57F4C"/>
    <w:pPr>
      <w:keepNext/>
      <w:keepLines/>
      <w:spacing w:before="240" w:after="120"/>
      <w:jc w:val="both"/>
      <w:outlineLvl w:val="1"/>
    </w:pPr>
    <w:rPr>
      <w:rFonts w:eastAsiaTheme="majorEastAsia"/>
      <w:b/>
      <w:bCs/>
      <w:sz w:val="28"/>
      <w:szCs w:val="26"/>
    </w:rPr>
  </w:style>
  <w:style w:type="paragraph" w:styleId="Heading3">
    <w:name w:val="heading 3"/>
    <w:basedOn w:val="Normal"/>
    <w:next w:val="Normal"/>
    <w:link w:val="Heading3Char"/>
    <w:autoRedefine/>
    <w:uiPriority w:val="9"/>
    <w:unhideWhenUsed/>
    <w:qFormat/>
    <w:rsid w:val="00EB66B1"/>
    <w:pPr>
      <w:keepNext/>
      <w:keepLines/>
      <w:spacing w:before="240" w:after="120"/>
      <w:outlineLvl w:val="2"/>
    </w:pPr>
    <w:rPr>
      <w:rFonts w:eastAsiaTheme="majorEastAsia"/>
      <w:b/>
      <w:bCs/>
    </w:rPr>
  </w:style>
  <w:style w:type="paragraph" w:styleId="Heading4">
    <w:name w:val="heading 4"/>
    <w:basedOn w:val="Normal"/>
    <w:next w:val="Normal"/>
    <w:link w:val="Heading4Char"/>
    <w:autoRedefine/>
    <w:uiPriority w:val="9"/>
    <w:unhideWhenUsed/>
    <w:qFormat/>
    <w:rsid w:val="00EB66B1"/>
    <w:pPr>
      <w:keepNext/>
      <w:keepLines/>
      <w:spacing w:before="240" w:after="120"/>
      <w:outlineLvl w:val="3"/>
    </w:pPr>
    <w:rPr>
      <w:rFonts w:eastAsiaTheme="majorEastAsia"/>
      <w:b/>
      <w:bCs/>
      <w:iCs/>
    </w:rPr>
  </w:style>
  <w:style w:type="paragraph" w:styleId="Heading5">
    <w:name w:val="heading 5"/>
    <w:basedOn w:val="Normal"/>
    <w:next w:val="Normal"/>
    <w:link w:val="Heading5Char"/>
    <w:autoRedefine/>
    <w:uiPriority w:val="9"/>
    <w:unhideWhenUsed/>
    <w:qFormat/>
    <w:rsid w:val="00273123"/>
    <w:pPr>
      <w:keepNext/>
      <w:keepLines/>
      <w:spacing w:before="240" w:after="120"/>
      <w:outlineLvl w:val="4"/>
    </w:pPr>
    <w:rPr>
      <w:rFonts w:eastAsiaTheme="majorEastAsia"/>
      <w:b/>
    </w:rPr>
  </w:style>
  <w:style w:type="paragraph" w:styleId="Heading6">
    <w:name w:val="heading 6"/>
    <w:basedOn w:val="Normal"/>
    <w:next w:val="Normal"/>
    <w:link w:val="Heading6Char"/>
    <w:uiPriority w:val="9"/>
    <w:unhideWhenUsed/>
    <w:qFormat/>
    <w:rsid w:val="006F163E"/>
    <w:pPr>
      <w:keepNext/>
      <w:keepLines/>
      <w:spacing w:before="240" w:after="120"/>
      <w:outlineLvl w:val="5"/>
    </w:pPr>
    <w:rPr>
      <w:rFonts w:eastAsiaTheme="majorEastAsia"/>
      <w:b/>
      <w:iCs/>
    </w:rPr>
  </w:style>
  <w:style w:type="paragraph" w:styleId="Heading7">
    <w:name w:val="heading 7"/>
    <w:basedOn w:val="Normal"/>
    <w:next w:val="Normal"/>
    <w:link w:val="Heading7Char"/>
    <w:uiPriority w:val="9"/>
    <w:unhideWhenUsed/>
    <w:qFormat/>
    <w:rsid w:val="006F163E"/>
    <w:pPr>
      <w:keepNext/>
      <w:keepLines/>
      <w:spacing w:before="240" w:after="120"/>
      <w:outlineLvl w:val="6"/>
    </w:pPr>
    <w:rPr>
      <w:rFonts w:eastAsiaTheme="majorEastAsia" w:cstheme="majorBidi"/>
      <w:b/>
      <w:i/>
      <w:iCs/>
    </w:rPr>
  </w:style>
  <w:style w:type="paragraph" w:styleId="Heading8">
    <w:name w:val="heading 8"/>
    <w:basedOn w:val="Normal"/>
    <w:next w:val="Normal"/>
    <w:link w:val="Heading8Char"/>
    <w:uiPriority w:val="9"/>
    <w:unhideWhenUsed/>
    <w:qFormat/>
    <w:rsid w:val="006F163E"/>
    <w:pPr>
      <w:keepNext/>
      <w:keepLines/>
      <w:spacing w:before="240" w:after="120"/>
      <w:outlineLvl w:val="7"/>
    </w:pPr>
    <w:rPr>
      <w:rFonts w:eastAsiaTheme="majorEastAsia" w:cstheme="majorBidi"/>
      <w:szCs w:val="20"/>
    </w:rPr>
  </w:style>
  <w:style w:type="paragraph" w:styleId="Heading9">
    <w:name w:val="heading 9"/>
    <w:basedOn w:val="Normal"/>
    <w:next w:val="Normal"/>
    <w:link w:val="Heading9Char"/>
    <w:uiPriority w:val="9"/>
    <w:unhideWhenUsed/>
    <w:qFormat/>
    <w:rsid w:val="006F163E"/>
    <w:pPr>
      <w:keepNext/>
      <w:keepLines/>
      <w:spacing w:before="240" w:after="120"/>
      <w:outlineLvl w:val="8"/>
    </w:pPr>
    <w:rPr>
      <w:rFonts w:eastAsiaTheme="majorEastAsia" w:cstheme="majorBidi"/>
      <w:i/>
      <w:iCs/>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ubheadingChar">
    <w:name w:val="Subheading Char"/>
    <w:basedOn w:val="DefaultParagraphFont"/>
    <w:link w:val="Subheading"/>
    <w:qFormat/>
    <w:rsid w:val="00E209F2"/>
    <w:rPr>
      <w:rFonts w:ascii="Arial" w:hAnsi="Arial" w:cs="Arial"/>
      <w:b/>
      <w:sz w:val="28"/>
    </w:rPr>
  </w:style>
  <w:style w:type="character" w:customStyle="1" w:styleId="TitleChar">
    <w:name w:val="Title Char"/>
    <w:basedOn w:val="DefaultParagraphFont"/>
    <w:link w:val="Title"/>
    <w:uiPriority w:val="10"/>
    <w:qFormat/>
    <w:rsid w:val="005B0D14"/>
    <w:rPr>
      <w:rFonts w:eastAsiaTheme="majorEastAsia"/>
      <w:b/>
      <w:spacing w:val="5"/>
      <w:sz w:val="36"/>
      <w:szCs w:val="52"/>
    </w:rPr>
  </w:style>
  <w:style w:type="character" w:customStyle="1" w:styleId="SubtitleChar">
    <w:name w:val="Subtitle Char"/>
    <w:basedOn w:val="DefaultParagraphFont"/>
    <w:link w:val="Subtitle"/>
    <w:uiPriority w:val="11"/>
    <w:qFormat/>
    <w:rsid w:val="00EB66B1"/>
    <w:rPr>
      <w:rFonts w:ascii="Arial" w:eastAsiaTheme="majorEastAsia" w:hAnsi="Arial" w:cs="Arial"/>
      <w:iCs/>
      <w:spacing w:val="15"/>
      <w:sz w:val="28"/>
      <w:szCs w:val="24"/>
    </w:rPr>
  </w:style>
  <w:style w:type="character" w:customStyle="1" w:styleId="Heading1Char">
    <w:name w:val="Heading 1 Char"/>
    <w:basedOn w:val="DefaultParagraphFont"/>
    <w:link w:val="Heading1"/>
    <w:uiPriority w:val="9"/>
    <w:qFormat/>
    <w:rsid w:val="00D57F4C"/>
    <w:rPr>
      <w:rFonts w:eastAsiaTheme="majorEastAsia"/>
      <w:b/>
      <w:bCs/>
      <w:color w:val="00000A"/>
      <w:sz w:val="36"/>
      <w:szCs w:val="28"/>
    </w:rPr>
  </w:style>
  <w:style w:type="character" w:customStyle="1" w:styleId="Heading2Char">
    <w:name w:val="Heading 2 Char"/>
    <w:basedOn w:val="DefaultParagraphFont"/>
    <w:link w:val="Heading2"/>
    <w:uiPriority w:val="9"/>
    <w:qFormat/>
    <w:rsid w:val="00D57F4C"/>
    <w:rPr>
      <w:rFonts w:eastAsiaTheme="majorEastAsia"/>
      <w:b/>
      <w:bCs/>
      <w:color w:val="00000A"/>
      <w:sz w:val="28"/>
      <w:szCs w:val="26"/>
    </w:rPr>
  </w:style>
  <w:style w:type="character" w:customStyle="1" w:styleId="Heading3Char">
    <w:name w:val="Heading 3 Char"/>
    <w:basedOn w:val="DefaultParagraphFont"/>
    <w:link w:val="Heading3"/>
    <w:uiPriority w:val="9"/>
    <w:qFormat/>
    <w:rsid w:val="00EB66B1"/>
    <w:rPr>
      <w:rFonts w:ascii="Arial" w:eastAsiaTheme="majorEastAsia" w:hAnsi="Arial" w:cs="Arial"/>
      <w:b/>
      <w:bCs/>
      <w:sz w:val="24"/>
    </w:rPr>
  </w:style>
  <w:style w:type="character" w:customStyle="1" w:styleId="Heading4Char">
    <w:name w:val="Heading 4 Char"/>
    <w:basedOn w:val="DefaultParagraphFont"/>
    <w:link w:val="Heading4"/>
    <w:uiPriority w:val="9"/>
    <w:qFormat/>
    <w:rsid w:val="00EB66B1"/>
    <w:rPr>
      <w:rFonts w:ascii="Arial" w:eastAsiaTheme="majorEastAsia" w:hAnsi="Arial" w:cs="Arial"/>
      <w:b/>
      <w:bCs/>
      <w:iCs/>
      <w:sz w:val="24"/>
    </w:rPr>
  </w:style>
  <w:style w:type="character" w:customStyle="1" w:styleId="Heading5Char">
    <w:name w:val="Heading 5 Char"/>
    <w:basedOn w:val="DefaultParagraphFont"/>
    <w:link w:val="Heading5"/>
    <w:uiPriority w:val="9"/>
    <w:qFormat/>
    <w:rsid w:val="00273123"/>
    <w:rPr>
      <w:rFonts w:ascii="Arial" w:eastAsiaTheme="majorEastAsia" w:hAnsi="Arial" w:cs="Arial"/>
      <w:b/>
      <w:sz w:val="24"/>
    </w:rPr>
  </w:style>
  <w:style w:type="character" w:customStyle="1" w:styleId="Heading6Char">
    <w:name w:val="Heading 6 Char"/>
    <w:basedOn w:val="DefaultParagraphFont"/>
    <w:link w:val="Heading6"/>
    <w:uiPriority w:val="9"/>
    <w:qFormat/>
    <w:rsid w:val="006F163E"/>
    <w:rPr>
      <w:rFonts w:ascii="Arial" w:eastAsiaTheme="majorEastAsia" w:hAnsi="Arial" w:cs="Arial"/>
      <w:b/>
      <w:iCs/>
      <w:sz w:val="24"/>
    </w:rPr>
  </w:style>
  <w:style w:type="character" w:customStyle="1" w:styleId="QuoteChar">
    <w:name w:val="Quote Char"/>
    <w:basedOn w:val="DefaultParagraphFont"/>
    <w:uiPriority w:val="29"/>
    <w:qFormat/>
    <w:rsid w:val="00E209F2"/>
    <w:rPr>
      <w:rFonts w:ascii="Arial" w:hAnsi="Arial" w:cs="Arial"/>
      <w:i/>
      <w:iCs/>
      <w:color w:val="000000" w:themeColor="text1"/>
      <w:sz w:val="28"/>
    </w:rPr>
  </w:style>
  <w:style w:type="character" w:customStyle="1" w:styleId="QuoteChar1">
    <w:name w:val="Quote Char1"/>
    <w:basedOn w:val="DefaultParagraphFont"/>
    <w:link w:val="Quote"/>
    <w:uiPriority w:val="29"/>
    <w:qFormat/>
    <w:rsid w:val="00AD1B4C"/>
    <w:rPr>
      <w:i/>
      <w:iCs/>
    </w:rPr>
  </w:style>
  <w:style w:type="character" w:styleId="IntenseEmphasis">
    <w:name w:val="Intense Emphasis"/>
    <w:basedOn w:val="DefaultParagraphFont"/>
    <w:uiPriority w:val="21"/>
    <w:qFormat/>
    <w:rsid w:val="00416AA0"/>
    <w:rPr>
      <w:b/>
      <w:bCs/>
      <w:i/>
      <w:iCs/>
      <w:color w:val="00000A"/>
    </w:rPr>
  </w:style>
  <w:style w:type="character" w:customStyle="1" w:styleId="IntenseQuoteChar">
    <w:name w:val="Intense Quote Char"/>
    <w:basedOn w:val="DefaultParagraphFont"/>
    <w:link w:val="IntenseQuote"/>
    <w:uiPriority w:val="30"/>
    <w:qFormat/>
    <w:rsid w:val="001C2F45"/>
    <w:rPr>
      <w:rFonts w:ascii="Arial" w:hAnsi="Arial" w:cs="Arial"/>
      <w:b/>
      <w:bCs/>
      <w:i/>
      <w:iCs/>
      <w:sz w:val="24"/>
    </w:rPr>
  </w:style>
  <w:style w:type="character" w:styleId="SubtleReference">
    <w:name w:val="Subtle Reference"/>
    <w:basedOn w:val="DefaultParagraphFont"/>
    <w:uiPriority w:val="31"/>
    <w:qFormat/>
    <w:rsid w:val="00B7564E"/>
    <w:rPr>
      <w:smallCaps/>
      <w:color w:val="00000A"/>
      <w:u w:val="single"/>
    </w:rPr>
  </w:style>
  <w:style w:type="character" w:customStyle="1" w:styleId="Heading7Char">
    <w:name w:val="Heading 7 Char"/>
    <w:basedOn w:val="DefaultParagraphFont"/>
    <w:link w:val="Heading7"/>
    <w:uiPriority w:val="9"/>
    <w:qFormat/>
    <w:rsid w:val="006F163E"/>
    <w:rPr>
      <w:rFonts w:ascii="Arial" w:eastAsiaTheme="majorEastAsia" w:hAnsi="Arial" w:cstheme="majorBidi"/>
      <w:b/>
      <w:i/>
      <w:iCs/>
      <w:sz w:val="24"/>
    </w:rPr>
  </w:style>
  <w:style w:type="character" w:customStyle="1" w:styleId="Heading8Char">
    <w:name w:val="Heading 8 Char"/>
    <w:basedOn w:val="DefaultParagraphFont"/>
    <w:link w:val="Heading8"/>
    <w:uiPriority w:val="9"/>
    <w:qFormat/>
    <w:rsid w:val="006F163E"/>
    <w:rPr>
      <w:rFonts w:ascii="Arial" w:eastAsiaTheme="majorEastAsia" w:hAnsi="Arial" w:cstheme="majorBidi"/>
      <w:sz w:val="24"/>
      <w:szCs w:val="20"/>
    </w:rPr>
  </w:style>
  <w:style w:type="character" w:customStyle="1" w:styleId="Heading9Char">
    <w:name w:val="Heading 9 Char"/>
    <w:basedOn w:val="DefaultParagraphFont"/>
    <w:link w:val="Heading9"/>
    <w:uiPriority w:val="9"/>
    <w:qFormat/>
    <w:rsid w:val="006F163E"/>
    <w:rPr>
      <w:rFonts w:ascii="Arial" w:eastAsiaTheme="majorEastAsia" w:hAnsi="Arial" w:cstheme="majorBidi"/>
      <w:i/>
      <w:iCs/>
      <w:sz w:val="24"/>
      <w:szCs w:val="20"/>
    </w:rPr>
  </w:style>
  <w:style w:type="character" w:styleId="IntenseReference">
    <w:name w:val="Intense Reference"/>
    <w:basedOn w:val="DefaultParagraphFont"/>
    <w:uiPriority w:val="32"/>
    <w:qFormat/>
    <w:rsid w:val="00AD1B4C"/>
    <w:rPr>
      <w:b/>
      <w:bCs/>
      <w:smallCaps/>
      <w:color w:val="00000A"/>
      <w:spacing w:val="5"/>
      <w:u w:val="single"/>
    </w:rPr>
  </w:style>
  <w:style w:type="character" w:styleId="PlaceholderText">
    <w:name w:val="Placeholder Text"/>
    <w:basedOn w:val="DefaultParagraphFont"/>
    <w:uiPriority w:val="99"/>
    <w:semiHidden/>
    <w:qFormat/>
    <w:rsid w:val="00AD3173"/>
    <w:rPr>
      <w:color w:val="00000A"/>
    </w:rPr>
  </w:style>
  <w:style w:type="character" w:customStyle="1" w:styleId="PlainTextChar">
    <w:name w:val="Plain Text Char"/>
    <w:basedOn w:val="DefaultParagraphFont"/>
    <w:link w:val="PlainText"/>
    <w:uiPriority w:val="99"/>
    <w:semiHidden/>
    <w:qFormat/>
    <w:rsid w:val="00330467"/>
    <w:rPr>
      <w:rFonts w:ascii="Consolas" w:hAnsi="Consolas"/>
      <w:szCs w:val="21"/>
    </w:rPr>
  </w:style>
  <w:style w:type="character" w:customStyle="1" w:styleId="BodyText3Char">
    <w:name w:val="Body Text 3 Char"/>
    <w:basedOn w:val="DefaultParagraphFont"/>
    <w:link w:val="BodyText3"/>
    <w:uiPriority w:val="99"/>
    <w:semiHidden/>
    <w:qFormat/>
    <w:rsid w:val="00890E90"/>
    <w:rPr>
      <w:sz w:val="20"/>
      <w:szCs w:val="16"/>
    </w:rPr>
  </w:style>
  <w:style w:type="character" w:customStyle="1" w:styleId="BodyTextChar">
    <w:name w:val="Body Text Char"/>
    <w:basedOn w:val="DefaultParagraphFont"/>
    <w:link w:val="TextBody"/>
    <w:uiPriority w:val="99"/>
    <w:semiHidden/>
    <w:qFormat/>
    <w:rsid w:val="00890E90"/>
  </w:style>
  <w:style w:type="character" w:customStyle="1" w:styleId="BodyTextFirstIndentChar">
    <w:name w:val="Body Text First Indent Char"/>
    <w:basedOn w:val="BodyTextChar"/>
    <w:link w:val="TextBodyIndent"/>
    <w:uiPriority w:val="99"/>
    <w:qFormat/>
    <w:rsid w:val="00890E90"/>
  </w:style>
  <w:style w:type="character" w:customStyle="1" w:styleId="BodyTextIndent3Char">
    <w:name w:val="Body Text Indent 3 Char"/>
    <w:basedOn w:val="DefaultParagraphFont"/>
    <w:link w:val="BodyTextIndent3"/>
    <w:uiPriority w:val="99"/>
    <w:qFormat/>
    <w:rsid w:val="00D00D33"/>
    <w:rPr>
      <w:sz w:val="20"/>
      <w:szCs w:val="16"/>
    </w:rPr>
  </w:style>
  <w:style w:type="character" w:customStyle="1" w:styleId="DocumentMapChar">
    <w:name w:val="Document Map Char"/>
    <w:basedOn w:val="DefaultParagraphFont"/>
    <w:link w:val="DocumentMap"/>
    <w:uiPriority w:val="99"/>
    <w:semiHidden/>
    <w:qFormat/>
    <w:rsid w:val="00B3772F"/>
    <w:rPr>
      <w:rFonts w:cs="Tahoma"/>
      <w:szCs w:val="16"/>
    </w:rPr>
  </w:style>
  <w:style w:type="character" w:customStyle="1" w:styleId="EndnoteTextChar">
    <w:name w:val="Endnote Text Char"/>
    <w:basedOn w:val="DefaultParagraphFont"/>
    <w:link w:val="EndnoteText"/>
    <w:uiPriority w:val="99"/>
    <w:qFormat/>
    <w:rsid w:val="00B3772F"/>
    <w:rPr>
      <w:szCs w:val="20"/>
    </w:rPr>
  </w:style>
  <w:style w:type="character" w:styleId="Emphasis">
    <w:name w:val="Emphasis"/>
    <w:basedOn w:val="DefaultParagraphFont"/>
    <w:uiPriority w:val="20"/>
    <w:qFormat/>
    <w:rsid w:val="00B3772F"/>
    <w:rPr>
      <w:i/>
      <w:iCs/>
    </w:rPr>
  </w:style>
  <w:style w:type="character" w:customStyle="1" w:styleId="MessageHeaderChar">
    <w:name w:val="Message Header Char"/>
    <w:basedOn w:val="DefaultParagraphFont"/>
    <w:link w:val="MessageHeader"/>
    <w:uiPriority w:val="99"/>
    <w:semiHidden/>
    <w:qFormat/>
    <w:rsid w:val="003400F1"/>
    <w:rPr>
      <w:rFonts w:eastAsiaTheme="majorEastAsia" w:cstheme="majorBidi"/>
      <w:shd w:val="clear" w:color="auto" w:fill="CCCCCC"/>
    </w:rPr>
  </w:style>
  <w:style w:type="character" w:customStyle="1" w:styleId="EndNoteBibliographyTitleChar">
    <w:name w:val="EndNote Bibliography Title Char"/>
    <w:basedOn w:val="DefaultParagraphFont"/>
    <w:link w:val="EndNoteBibliographyTitle"/>
    <w:qFormat/>
    <w:rsid w:val="003900F8"/>
    <w:rPr>
      <w:lang w:val="en-US"/>
    </w:rPr>
  </w:style>
  <w:style w:type="character" w:customStyle="1" w:styleId="EndNoteBibliographyChar">
    <w:name w:val="EndNote Bibliography Char"/>
    <w:basedOn w:val="DefaultParagraphFont"/>
    <w:link w:val="EndNoteBibliography"/>
    <w:qFormat/>
    <w:rsid w:val="003900F8"/>
    <w:rPr>
      <w:lang w:val="en-US"/>
    </w:rPr>
  </w:style>
  <w:style w:type="character" w:customStyle="1" w:styleId="BalloonTextChar">
    <w:name w:val="Balloon Text Char"/>
    <w:basedOn w:val="DefaultParagraphFont"/>
    <w:link w:val="BalloonText"/>
    <w:uiPriority w:val="99"/>
    <w:semiHidden/>
    <w:qFormat/>
    <w:rsid w:val="004A5953"/>
    <w:rPr>
      <w:rFonts w:ascii="Tahoma" w:hAnsi="Tahoma" w:cs="Tahoma"/>
      <w:sz w:val="16"/>
      <w:szCs w:val="16"/>
    </w:rPr>
  </w:style>
  <w:style w:type="character" w:customStyle="1" w:styleId="apple-converted-space">
    <w:name w:val="apple-converted-space"/>
    <w:basedOn w:val="DefaultParagraphFont"/>
    <w:qFormat/>
    <w:rsid w:val="004A5953"/>
  </w:style>
  <w:style w:type="character" w:customStyle="1" w:styleId="InternetLink">
    <w:name w:val="Internet Link"/>
    <w:basedOn w:val="DefaultParagraphFont"/>
    <w:uiPriority w:val="99"/>
    <w:unhideWhenUsed/>
    <w:rsid w:val="00E149EE"/>
    <w:rPr>
      <w:color w:val="0000FF" w:themeColor="hyperlink"/>
      <w:u w:val="single"/>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TextBody"/>
    <w:qFormat/>
    <w:pPr>
      <w:keepNext/>
      <w:spacing w:before="240" w:after="120"/>
    </w:pPr>
    <w:rPr>
      <w:rFonts w:ascii="Liberation Sans" w:eastAsia="Microsoft YaHei" w:hAnsi="Liberation Sans" w:cs="Mangal"/>
      <w:sz w:val="28"/>
      <w:szCs w:val="28"/>
    </w:rPr>
  </w:style>
  <w:style w:type="paragraph" w:customStyle="1" w:styleId="TextBody">
    <w:name w:val="Text Body"/>
    <w:basedOn w:val="Normal"/>
    <w:link w:val="BodyTextChar"/>
    <w:uiPriority w:val="99"/>
    <w:semiHidden/>
    <w:unhideWhenUsed/>
    <w:rsid w:val="00890E90"/>
    <w:pPr>
      <w:spacing w:after="120"/>
    </w:pPr>
  </w:style>
  <w:style w:type="paragraph" w:styleId="List">
    <w:name w:val="List"/>
    <w:basedOn w:val="TextBody"/>
    <w:rPr>
      <w:rFonts w:cs="Mangal"/>
    </w:rPr>
  </w:style>
  <w:style w:type="paragraph" w:styleId="Caption">
    <w:name w:val="caption"/>
    <w:basedOn w:val="Normal"/>
    <w:next w:val="Normal"/>
    <w:uiPriority w:val="35"/>
    <w:unhideWhenUsed/>
    <w:qFormat/>
    <w:rsid w:val="000A395C"/>
    <w:pPr>
      <w:spacing w:line="240" w:lineRule="auto"/>
    </w:pPr>
    <w:rPr>
      <w:b/>
      <w:bCs/>
      <w:szCs w:val="18"/>
    </w:rPr>
  </w:style>
  <w:style w:type="paragraph" w:customStyle="1" w:styleId="Index">
    <w:name w:val="Index"/>
    <w:basedOn w:val="Normal"/>
    <w:qFormat/>
    <w:pPr>
      <w:suppressLineNumbers/>
    </w:pPr>
    <w:rPr>
      <w:rFonts w:cs="Mangal"/>
    </w:rPr>
  </w:style>
  <w:style w:type="paragraph" w:customStyle="1" w:styleId="Subheading">
    <w:name w:val="Subheading"/>
    <w:basedOn w:val="Normal"/>
    <w:next w:val="Normal"/>
    <w:link w:val="SubheadingChar"/>
    <w:qFormat/>
    <w:rsid w:val="00E209F2"/>
    <w:pPr>
      <w:keepNext/>
    </w:pPr>
    <w:rPr>
      <w:b/>
    </w:rPr>
  </w:style>
  <w:style w:type="paragraph" w:styleId="Title">
    <w:name w:val="Title"/>
    <w:basedOn w:val="Normal"/>
    <w:next w:val="Normal"/>
    <w:link w:val="TitleChar"/>
    <w:autoRedefine/>
    <w:uiPriority w:val="10"/>
    <w:qFormat/>
    <w:rsid w:val="005B0D14"/>
    <w:pPr>
      <w:keepNext/>
      <w:pBdr>
        <w:bottom w:val="single" w:sz="8" w:space="4" w:color="00000A"/>
      </w:pBdr>
      <w:spacing w:before="240" w:after="120" w:line="240" w:lineRule="auto"/>
      <w:contextualSpacing/>
      <w:outlineLvl w:val="0"/>
    </w:pPr>
    <w:rPr>
      <w:rFonts w:eastAsiaTheme="majorEastAsia"/>
      <w:b/>
      <w:spacing w:val="5"/>
      <w:sz w:val="36"/>
      <w:szCs w:val="52"/>
    </w:rPr>
  </w:style>
  <w:style w:type="paragraph" w:styleId="Subtitle">
    <w:name w:val="Subtitle"/>
    <w:basedOn w:val="Normal"/>
    <w:next w:val="Normal"/>
    <w:link w:val="SubtitleChar"/>
    <w:autoRedefine/>
    <w:uiPriority w:val="11"/>
    <w:qFormat/>
    <w:rsid w:val="00EB66B1"/>
    <w:pPr>
      <w:keepNext/>
    </w:pPr>
    <w:rPr>
      <w:rFonts w:eastAsiaTheme="majorEastAsia"/>
      <w:iCs/>
      <w:spacing w:val="15"/>
      <w:sz w:val="28"/>
    </w:rPr>
  </w:style>
  <w:style w:type="paragraph" w:styleId="Quote">
    <w:name w:val="Quote"/>
    <w:basedOn w:val="Normal"/>
    <w:next w:val="Normal"/>
    <w:link w:val="QuoteChar1"/>
    <w:uiPriority w:val="29"/>
    <w:qFormat/>
    <w:rsid w:val="00AD1B4C"/>
    <w:pPr>
      <w:ind w:left="794" w:right="794"/>
    </w:pPr>
    <w:rPr>
      <w:i/>
      <w:iCs/>
    </w:rPr>
  </w:style>
  <w:style w:type="paragraph" w:styleId="ListBullet">
    <w:name w:val="List Bullet"/>
    <w:basedOn w:val="Normal"/>
    <w:uiPriority w:val="99"/>
    <w:semiHidden/>
    <w:unhideWhenUsed/>
    <w:qFormat/>
    <w:rsid w:val="00E209F2"/>
    <w:pPr>
      <w:contextualSpacing/>
    </w:pPr>
  </w:style>
  <w:style w:type="paragraph" w:styleId="ListNumber">
    <w:name w:val="List Number"/>
    <w:basedOn w:val="Normal"/>
    <w:uiPriority w:val="99"/>
    <w:semiHidden/>
    <w:unhideWhenUsed/>
    <w:qFormat/>
    <w:rsid w:val="00E209F2"/>
    <w:pPr>
      <w:contextualSpacing/>
    </w:pPr>
  </w:style>
  <w:style w:type="paragraph" w:styleId="TableofFigures">
    <w:name w:val="table of figures"/>
    <w:basedOn w:val="Normal"/>
    <w:next w:val="Normal"/>
    <w:uiPriority w:val="99"/>
    <w:semiHidden/>
    <w:unhideWhenUsed/>
    <w:qFormat/>
    <w:rsid w:val="00E209F2"/>
  </w:style>
  <w:style w:type="paragraph" w:styleId="IntenseQuote">
    <w:name w:val="Intense Quote"/>
    <w:basedOn w:val="Normal"/>
    <w:next w:val="Normal"/>
    <w:link w:val="IntenseQuoteChar"/>
    <w:uiPriority w:val="30"/>
    <w:qFormat/>
    <w:rsid w:val="001C2F45"/>
    <w:pPr>
      <w:pBdr>
        <w:bottom w:val="single" w:sz="4" w:space="4" w:color="4F81BD"/>
      </w:pBdr>
      <w:spacing w:before="200" w:after="280"/>
      <w:ind w:left="936" w:right="936"/>
    </w:pPr>
    <w:rPr>
      <w:b/>
      <w:bCs/>
      <w:i/>
      <w:iCs/>
    </w:rPr>
  </w:style>
  <w:style w:type="paragraph" w:customStyle="1" w:styleId="ContentsHeading">
    <w:name w:val="Contents Heading"/>
    <w:basedOn w:val="Heading1"/>
    <w:next w:val="Normal"/>
    <w:uiPriority w:val="39"/>
    <w:semiHidden/>
    <w:unhideWhenUsed/>
    <w:qFormat/>
    <w:rsid w:val="002A237B"/>
    <w:pPr>
      <w:spacing w:before="480"/>
    </w:pPr>
    <w:rPr>
      <w:rFonts w:cstheme="majorBidi"/>
      <w:sz w:val="28"/>
    </w:rPr>
  </w:style>
  <w:style w:type="paragraph" w:styleId="BlockText">
    <w:name w:val="Block Text"/>
    <w:basedOn w:val="Normal"/>
    <w:uiPriority w:val="99"/>
    <w:semiHidden/>
    <w:unhideWhenUsed/>
    <w:qFormat/>
    <w:rsid w:val="00B23E4E"/>
    <w:pPr>
      <w:pBdr>
        <w:top w:val="single" w:sz="2" w:space="10" w:color="00000A" w:shadow="1"/>
        <w:left w:val="single" w:sz="2" w:space="10" w:color="00000A" w:shadow="1"/>
        <w:bottom w:val="single" w:sz="2" w:space="10" w:color="00000A" w:shadow="1"/>
        <w:right w:val="single" w:sz="2" w:space="10" w:color="00000A" w:shadow="1"/>
      </w:pBdr>
      <w:ind w:left="1152" w:right="1152"/>
    </w:pPr>
    <w:rPr>
      <w:rFonts w:eastAsiaTheme="minorEastAsia" w:cstheme="minorBidi"/>
      <w:i/>
      <w:iCs/>
    </w:rPr>
  </w:style>
  <w:style w:type="paragraph" w:styleId="TOAHeading">
    <w:name w:val="toa heading"/>
    <w:basedOn w:val="Normal"/>
    <w:next w:val="Normal"/>
    <w:uiPriority w:val="99"/>
    <w:semiHidden/>
    <w:unhideWhenUsed/>
    <w:qFormat/>
    <w:rsid w:val="00BF7C01"/>
    <w:rPr>
      <w:rFonts w:eastAsiaTheme="majorEastAsia" w:cstheme="majorBidi"/>
      <w:b/>
      <w:bCs/>
      <w:sz w:val="28"/>
    </w:rPr>
  </w:style>
  <w:style w:type="paragraph" w:styleId="PlainText">
    <w:name w:val="Plain Text"/>
    <w:basedOn w:val="Normal"/>
    <w:link w:val="PlainTextChar"/>
    <w:uiPriority w:val="99"/>
    <w:semiHidden/>
    <w:unhideWhenUsed/>
    <w:qFormat/>
    <w:rsid w:val="00330467"/>
    <w:pPr>
      <w:spacing w:before="0" w:line="240" w:lineRule="auto"/>
    </w:pPr>
    <w:rPr>
      <w:rFonts w:ascii="Consolas" w:hAnsi="Consolas"/>
      <w:szCs w:val="21"/>
    </w:rPr>
  </w:style>
  <w:style w:type="paragraph" w:styleId="BodyText3">
    <w:name w:val="Body Text 3"/>
    <w:basedOn w:val="Normal"/>
    <w:link w:val="BodyText3Char"/>
    <w:uiPriority w:val="99"/>
    <w:semiHidden/>
    <w:unhideWhenUsed/>
    <w:qFormat/>
    <w:rsid w:val="00890E90"/>
    <w:pPr>
      <w:spacing w:after="120"/>
    </w:pPr>
    <w:rPr>
      <w:sz w:val="20"/>
      <w:szCs w:val="16"/>
    </w:rPr>
  </w:style>
  <w:style w:type="paragraph" w:customStyle="1" w:styleId="TextBodyIndent">
    <w:name w:val="Text Body Indent"/>
    <w:basedOn w:val="TextBody"/>
    <w:link w:val="BodyTextFirstIndentChar"/>
    <w:uiPriority w:val="99"/>
    <w:unhideWhenUsed/>
    <w:qFormat/>
    <w:rsid w:val="00890E90"/>
    <w:pPr>
      <w:spacing w:after="320"/>
      <w:ind w:firstLine="360"/>
    </w:pPr>
  </w:style>
  <w:style w:type="paragraph" w:styleId="BodyTextIndent3">
    <w:name w:val="Body Text Indent 3"/>
    <w:basedOn w:val="Normal"/>
    <w:link w:val="BodyTextIndent3Char"/>
    <w:uiPriority w:val="99"/>
    <w:unhideWhenUsed/>
    <w:qFormat/>
    <w:rsid w:val="00D00D33"/>
    <w:pPr>
      <w:spacing w:after="120"/>
      <w:ind w:left="283"/>
    </w:pPr>
    <w:rPr>
      <w:sz w:val="20"/>
      <w:szCs w:val="16"/>
    </w:rPr>
  </w:style>
  <w:style w:type="paragraph" w:styleId="DocumentMap">
    <w:name w:val="Document Map"/>
    <w:basedOn w:val="Normal"/>
    <w:link w:val="DocumentMapChar"/>
    <w:uiPriority w:val="99"/>
    <w:semiHidden/>
    <w:unhideWhenUsed/>
    <w:qFormat/>
    <w:rsid w:val="00B3772F"/>
    <w:pPr>
      <w:spacing w:before="0" w:line="240" w:lineRule="auto"/>
    </w:pPr>
    <w:rPr>
      <w:rFonts w:cs="Tahoma"/>
      <w:szCs w:val="16"/>
    </w:rPr>
  </w:style>
  <w:style w:type="paragraph" w:styleId="EndnoteText">
    <w:name w:val="endnote text"/>
    <w:basedOn w:val="Normal"/>
    <w:link w:val="EndnoteTextChar"/>
    <w:uiPriority w:val="99"/>
    <w:unhideWhenUsed/>
    <w:qFormat/>
    <w:rsid w:val="00B3772F"/>
    <w:pPr>
      <w:spacing w:before="0" w:line="240" w:lineRule="auto"/>
    </w:pPr>
    <w:rPr>
      <w:szCs w:val="20"/>
    </w:rPr>
  </w:style>
  <w:style w:type="paragraph" w:styleId="EnvelopeReturn">
    <w:name w:val="envelope return"/>
    <w:basedOn w:val="Normal"/>
    <w:uiPriority w:val="99"/>
    <w:semiHidden/>
    <w:unhideWhenUsed/>
    <w:qFormat/>
    <w:rsid w:val="00B3772F"/>
    <w:pPr>
      <w:spacing w:before="0" w:line="240" w:lineRule="auto"/>
    </w:pPr>
    <w:rPr>
      <w:rFonts w:eastAsiaTheme="majorEastAsia" w:cstheme="majorBidi"/>
      <w:szCs w:val="20"/>
    </w:rPr>
  </w:style>
  <w:style w:type="paragraph" w:styleId="MessageHeader">
    <w:name w:val="Message Header"/>
    <w:basedOn w:val="Normal"/>
    <w:link w:val="MessageHeaderChar"/>
    <w:uiPriority w:val="99"/>
    <w:semiHidden/>
    <w:unhideWhenUsed/>
    <w:qFormat/>
    <w:rsid w:val="003400F1"/>
    <w:pPr>
      <w:pBdr>
        <w:top w:val="single" w:sz="6" w:space="1" w:color="00000A"/>
        <w:left w:val="single" w:sz="6" w:space="1" w:color="00000A"/>
        <w:bottom w:val="single" w:sz="6" w:space="1" w:color="00000A"/>
        <w:right w:val="single" w:sz="6" w:space="1" w:color="00000A"/>
      </w:pBdr>
      <w:shd w:val="pct20" w:color="auto" w:fill="auto"/>
      <w:spacing w:before="0" w:line="240" w:lineRule="auto"/>
      <w:ind w:left="1134" w:hanging="1134"/>
    </w:pPr>
    <w:rPr>
      <w:rFonts w:eastAsiaTheme="majorEastAsia" w:cstheme="majorBidi"/>
    </w:rPr>
  </w:style>
  <w:style w:type="paragraph" w:styleId="NoSpacing">
    <w:name w:val="No Spacing"/>
    <w:uiPriority w:val="1"/>
    <w:qFormat/>
    <w:rsid w:val="003400F1"/>
    <w:pPr>
      <w:suppressAutoHyphens/>
      <w:spacing w:line="240" w:lineRule="auto"/>
    </w:pPr>
    <w:rPr>
      <w:color w:val="00000A"/>
      <w:sz w:val="24"/>
    </w:rPr>
  </w:style>
  <w:style w:type="paragraph" w:styleId="NormalWeb">
    <w:name w:val="Normal (Web)"/>
    <w:basedOn w:val="Normal"/>
    <w:uiPriority w:val="99"/>
    <w:semiHidden/>
    <w:unhideWhenUsed/>
    <w:qFormat/>
    <w:rsid w:val="00930117"/>
    <w:rPr>
      <w:rFonts w:cs="Times New Roman"/>
    </w:rPr>
  </w:style>
  <w:style w:type="paragraph" w:styleId="Index1">
    <w:name w:val="index 1"/>
    <w:basedOn w:val="Normal"/>
    <w:next w:val="Normal"/>
    <w:autoRedefine/>
    <w:uiPriority w:val="99"/>
    <w:semiHidden/>
    <w:unhideWhenUsed/>
    <w:qFormat/>
    <w:rsid w:val="00873D7B"/>
    <w:pPr>
      <w:spacing w:before="0" w:line="240" w:lineRule="auto"/>
      <w:ind w:left="240" w:hanging="240"/>
    </w:pPr>
  </w:style>
  <w:style w:type="paragraph" w:styleId="IndexHeading">
    <w:name w:val="index heading"/>
    <w:basedOn w:val="Normal"/>
    <w:uiPriority w:val="99"/>
    <w:semiHidden/>
    <w:unhideWhenUsed/>
    <w:qFormat/>
    <w:rsid w:val="00873D7B"/>
    <w:rPr>
      <w:rFonts w:eastAsiaTheme="majorEastAsia" w:cstheme="majorBidi"/>
      <w:b/>
      <w:bCs/>
    </w:rPr>
  </w:style>
  <w:style w:type="paragraph" w:customStyle="1" w:styleId="EndNoteBibliographyTitle">
    <w:name w:val="EndNote Bibliography Title"/>
    <w:basedOn w:val="Normal"/>
    <w:link w:val="EndNoteBibliographyTitleChar"/>
    <w:qFormat/>
    <w:rsid w:val="003900F8"/>
    <w:pPr>
      <w:jc w:val="center"/>
    </w:pPr>
    <w:rPr>
      <w:lang w:val="en-US"/>
    </w:rPr>
  </w:style>
  <w:style w:type="paragraph" w:customStyle="1" w:styleId="EndNoteBibliography">
    <w:name w:val="EndNote Bibliography"/>
    <w:basedOn w:val="Normal"/>
    <w:link w:val="EndNoteBibliographyChar"/>
    <w:qFormat/>
    <w:rsid w:val="003900F8"/>
    <w:pPr>
      <w:spacing w:line="240" w:lineRule="auto"/>
    </w:pPr>
    <w:rPr>
      <w:lang w:val="en-US"/>
    </w:rPr>
  </w:style>
  <w:style w:type="paragraph" w:styleId="BalloonText">
    <w:name w:val="Balloon Text"/>
    <w:basedOn w:val="Normal"/>
    <w:link w:val="BalloonTextChar"/>
    <w:uiPriority w:val="99"/>
    <w:semiHidden/>
    <w:unhideWhenUsed/>
    <w:qFormat/>
    <w:rsid w:val="004A5953"/>
    <w:pPr>
      <w:spacing w:before="0" w:line="240" w:lineRule="auto"/>
    </w:pPr>
    <w:rPr>
      <w:rFonts w:ascii="Tahoma" w:hAnsi="Tahoma" w:cs="Tahoma"/>
      <w:sz w:val="16"/>
      <w:szCs w:val="16"/>
    </w:rPr>
  </w:style>
  <w:style w:type="paragraph" w:customStyle="1" w:styleId="FrameContents">
    <w:name w:val="Frame Contents"/>
    <w:basedOn w:val="Normal"/>
    <w:qFormat/>
  </w:style>
  <w:style w:type="paragraph" w:customStyle="1" w:styleId="PreformattedText">
    <w:name w:val="Preformatted Text"/>
    <w:basedOn w:val="Normal"/>
    <w:qFormat/>
  </w:style>
  <w:style w:type="character" w:styleId="CommentReference">
    <w:name w:val="annotation reference"/>
    <w:basedOn w:val="DefaultParagraphFont"/>
    <w:uiPriority w:val="99"/>
    <w:semiHidden/>
    <w:unhideWhenUsed/>
    <w:rsid w:val="00F7028D"/>
    <w:rPr>
      <w:sz w:val="16"/>
      <w:szCs w:val="16"/>
    </w:rPr>
  </w:style>
  <w:style w:type="paragraph" w:styleId="CommentText">
    <w:name w:val="annotation text"/>
    <w:basedOn w:val="Normal"/>
    <w:link w:val="CommentTextChar"/>
    <w:uiPriority w:val="99"/>
    <w:semiHidden/>
    <w:unhideWhenUsed/>
    <w:rsid w:val="00F7028D"/>
    <w:pPr>
      <w:spacing w:line="240" w:lineRule="auto"/>
    </w:pPr>
    <w:rPr>
      <w:sz w:val="20"/>
      <w:szCs w:val="20"/>
    </w:rPr>
  </w:style>
  <w:style w:type="character" w:customStyle="1" w:styleId="CommentTextChar">
    <w:name w:val="Comment Text Char"/>
    <w:basedOn w:val="DefaultParagraphFont"/>
    <w:link w:val="CommentText"/>
    <w:uiPriority w:val="99"/>
    <w:semiHidden/>
    <w:rsid w:val="00F7028D"/>
    <w:rPr>
      <w:color w:val="00000A"/>
      <w:szCs w:val="20"/>
    </w:rPr>
  </w:style>
  <w:style w:type="paragraph" w:styleId="CommentSubject">
    <w:name w:val="annotation subject"/>
    <w:basedOn w:val="CommentText"/>
    <w:next w:val="CommentText"/>
    <w:link w:val="CommentSubjectChar"/>
    <w:uiPriority w:val="99"/>
    <w:semiHidden/>
    <w:unhideWhenUsed/>
    <w:rsid w:val="00F7028D"/>
    <w:rPr>
      <w:b/>
      <w:bCs/>
    </w:rPr>
  </w:style>
  <w:style w:type="character" w:customStyle="1" w:styleId="CommentSubjectChar">
    <w:name w:val="Comment Subject Char"/>
    <w:basedOn w:val="CommentTextChar"/>
    <w:link w:val="CommentSubject"/>
    <w:uiPriority w:val="99"/>
    <w:semiHidden/>
    <w:rsid w:val="00F7028D"/>
    <w:rPr>
      <w:b/>
      <w:bCs/>
      <w:color w:val="00000A"/>
      <w:szCs w:val="20"/>
    </w:rPr>
  </w:style>
  <w:style w:type="paragraph" w:styleId="ListParagraph">
    <w:name w:val="List Paragraph"/>
    <w:basedOn w:val="Normal"/>
    <w:uiPriority w:val="34"/>
    <w:qFormat/>
    <w:rsid w:val="00B91665"/>
    <w:pPr>
      <w:ind w:left="720"/>
      <w:contextualSpacing/>
    </w:pPr>
  </w:style>
  <w:style w:type="paragraph" w:styleId="Revision">
    <w:name w:val="Revision"/>
    <w:hidden/>
    <w:uiPriority w:val="99"/>
    <w:semiHidden/>
    <w:rsid w:val="00D57F4C"/>
    <w:pPr>
      <w:spacing w:line="240" w:lineRule="auto"/>
    </w:pPr>
    <w:rPr>
      <w:color w:val="00000A"/>
      <w:sz w:val="24"/>
    </w:rPr>
  </w:style>
  <w:style w:type="character" w:styleId="Hyperlink">
    <w:name w:val="Hyperlink"/>
    <w:basedOn w:val="DefaultParagraphFont"/>
    <w:uiPriority w:val="99"/>
    <w:unhideWhenUsed/>
    <w:rsid w:val="009A21A4"/>
    <w:rPr>
      <w:color w:val="0000FF" w:themeColor="hyperlink"/>
      <w:u w:val="single"/>
    </w:rPr>
  </w:style>
  <w:style w:type="paragraph" w:styleId="Bibliography">
    <w:name w:val="Bibliography"/>
    <w:basedOn w:val="Normal"/>
    <w:next w:val="Normal"/>
    <w:uiPriority w:val="37"/>
    <w:unhideWhenUsed/>
    <w:rsid w:val="009A21A4"/>
    <w:pPr>
      <w:spacing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7722044">
      <w:bodyDiv w:val="1"/>
      <w:marLeft w:val="0"/>
      <w:marRight w:val="0"/>
      <w:marTop w:val="0"/>
      <w:marBottom w:val="0"/>
      <w:divBdr>
        <w:top w:val="none" w:sz="0" w:space="0" w:color="auto"/>
        <w:left w:val="none" w:sz="0" w:space="0" w:color="auto"/>
        <w:bottom w:val="none" w:sz="0" w:space="0" w:color="auto"/>
        <w:right w:val="none" w:sz="0" w:space="0" w:color="auto"/>
      </w:divBdr>
    </w:div>
    <w:div w:id="15979021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oleObject" Target="embeddings/Microsoft_Excel_Chart1.xls"/><Relationship Id="rId18" Type="http://schemas.openxmlformats.org/officeDocument/2006/relationships/chart" Target="charts/chart6.xml"/><Relationship Id="rId26" Type="http://schemas.openxmlformats.org/officeDocument/2006/relationships/image" Target="media/image8.jpeg"/><Relationship Id="rId3" Type="http://schemas.openxmlformats.org/officeDocument/2006/relationships/settings" Target="settings.xml"/><Relationship Id="rId21" Type="http://schemas.openxmlformats.org/officeDocument/2006/relationships/chart" Target="charts/chart9.xml"/><Relationship Id="rId7" Type="http://schemas.openxmlformats.org/officeDocument/2006/relationships/hyperlink" Target="http://leedsdatamill.org/dataset/leeds-annual-cycle-growth-" TargetMode="External"/><Relationship Id="rId12" Type="http://schemas.openxmlformats.org/officeDocument/2006/relationships/image" Target="media/image4.png"/><Relationship Id="rId17" Type="http://schemas.openxmlformats.org/officeDocument/2006/relationships/chart" Target="charts/chart5.xml"/><Relationship Id="rId25" Type="http://schemas.microsoft.com/office/2011/relationships/commentsExtended" Target="commentsExtended.xml"/><Relationship Id="rId2" Type="http://schemas.openxmlformats.org/officeDocument/2006/relationships/styles" Target="styles.xml"/><Relationship Id="rId16" Type="http://schemas.openxmlformats.org/officeDocument/2006/relationships/oleObject" Target="embeddings/Microsoft_Excel_Chart2.xls"/><Relationship Id="rId20" Type="http://schemas.openxmlformats.org/officeDocument/2006/relationships/chart" Target="charts/chart8.xml"/><Relationship Id="rId29" Type="http://schemas.microsoft.com/office/2011/relationships/people" Target="people.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chart" Target="charts/chart3.xml"/><Relationship Id="rId24" Type="http://schemas.openxmlformats.org/officeDocument/2006/relationships/comments" Target="comments.xml"/><Relationship Id="rId5" Type="http://schemas.openxmlformats.org/officeDocument/2006/relationships/chart" Target="charts/chart1.xm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fontTable" Target="fontTable.xml"/><Relationship Id="rId10" Type="http://schemas.openxmlformats.org/officeDocument/2006/relationships/chart" Target="charts/chart2.xml"/><Relationship Id="rId19" Type="http://schemas.openxmlformats.org/officeDocument/2006/relationships/chart" Target="charts/chart7.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chart" Target="charts/chart4.xm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theme" Target="theme/them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gy14mw\Desktop\GitHub\Validation\data\Real%20data%20v%20model.xlsx" TargetMode="External"/><Relationship Id="rId2" Type="http://schemas.microsoft.com/office/2011/relationships/chartColorStyle" Target="colors1.xml"/><Relationship Id="rId1" Type="http://schemas.microsoft.com/office/2011/relationships/chartStyle" Target="style1.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gy14mw\Desktop\GitHub\Validation\data\Real%20data%20v%20model.xlsx" TargetMode="External"/><Relationship Id="rId2" Type="http://schemas.microsoft.com/office/2011/relationships/chartColorStyle" Target="colors2.xml"/><Relationship Id="rId1" Type="http://schemas.microsoft.com/office/2011/relationships/chartStyle" Target="style2.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gy14mw\Desktop\GitHub\Validation\data\Real%20data%20v%20model.xlsx"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gy14mw\Desktop\GitHub\Validation\data\Real%20data%20v%20model.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roundedCorners val="1"/>
  <c:style val="2"/>
  <c:chart>
    <c:autoTitleDeleted val="1"/>
    <c:plotArea>
      <c:layout>
        <c:manualLayout>
          <c:layoutTarget val="inner"/>
          <c:xMode val="edge"/>
          <c:yMode val="edge"/>
          <c:x val="0.10304947175720681"/>
          <c:y val="4.9344531933508309E-2"/>
          <c:w val="0.87902335737444581"/>
          <c:h val="0.7815370078740157"/>
        </c:manualLayout>
      </c:layout>
      <c:lineChart>
        <c:grouping val="standard"/>
        <c:varyColors val="1"/>
        <c:ser>
          <c:idx val="0"/>
          <c:order val="0"/>
          <c:tx>
            <c:strRef>
              <c:f>label 0</c:f>
              <c:strCache>
                <c:ptCount val="1"/>
                <c:pt idx="0">
                  <c:v>Cycling</c:v>
                </c:pt>
              </c:strCache>
            </c:strRef>
          </c:tx>
          <c:spPr>
            <a:ln w="28440">
              <a:solidFill>
                <a:srgbClr val="4A7EBB"/>
              </a:solidFill>
              <a:round/>
            </a:ln>
          </c:spPr>
          <c:marker>
            <c:symbol val="square"/>
            <c:size val="5"/>
            <c:spPr>
              <a:solidFill>
                <a:srgbClr val="EE4000"/>
              </a:solidFill>
            </c:spPr>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2009</c:v>
                </c:pt>
                <c:pt idx="1">
                  <c:v>2010</c:v>
                </c:pt>
                <c:pt idx="2">
                  <c:v>2011</c:v>
                </c:pt>
                <c:pt idx="3">
                  <c:v>2012</c:v>
                </c:pt>
                <c:pt idx="4">
                  <c:v>2013</c:v>
                </c:pt>
                <c:pt idx="5">
                  <c:v>2014</c:v>
                </c:pt>
              </c:strCache>
            </c:strRef>
          </c:cat>
          <c:val>
            <c:numRef>
              <c:f>0</c:f>
              <c:numCache>
                <c:formatCode>General</c:formatCode>
                <c:ptCount val="6"/>
                <c:pt idx="0">
                  <c:v>253</c:v>
                </c:pt>
                <c:pt idx="1">
                  <c:v>222</c:v>
                </c:pt>
                <c:pt idx="2">
                  <c:v>260</c:v>
                </c:pt>
                <c:pt idx="3">
                  <c:v>262</c:v>
                </c:pt>
                <c:pt idx="4">
                  <c:v>319</c:v>
                </c:pt>
                <c:pt idx="5">
                  <c:v>348</c:v>
                </c:pt>
              </c:numCache>
            </c:numRef>
          </c:val>
          <c:smooth val="0"/>
        </c:ser>
        <c:dLbls>
          <c:showLegendKey val="0"/>
          <c:showVal val="0"/>
          <c:showCatName val="0"/>
          <c:showSerName val="0"/>
          <c:showPercent val="0"/>
          <c:showBubbleSize val="0"/>
        </c:dLbls>
        <c:hiLowLines>
          <c:spPr>
            <a:ln>
              <a:noFill/>
            </a:ln>
          </c:spPr>
        </c:hiLowLines>
        <c:upDownBars>
          <c:gapWidth val="150"/>
          <c:upBars/>
          <c:downBars/>
        </c:upDownBars>
        <c:marker val="1"/>
        <c:smooth val="0"/>
        <c:axId val="312115784"/>
        <c:axId val="409444456"/>
      </c:lineChart>
      <c:catAx>
        <c:axId val="312115784"/>
        <c:scaling>
          <c:orientation val="minMax"/>
        </c:scaling>
        <c:delete val="0"/>
        <c:axPos val="b"/>
        <c:title>
          <c:tx>
            <c:rich>
              <a:bodyPr/>
              <a:lstStyle/>
              <a:p>
                <a:pPr>
                  <a:defRPr/>
                </a:pPr>
                <a:r>
                  <a:rPr lang="en-GB" sz="1000" b="1">
                    <a:solidFill>
                      <a:srgbClr val="000000"/>
                    </a:solidFill>
                    <a:latin typeface="Calibri"/>
                  </a:rPr>
                  <a:t>Year</a:t>
                </a:r>
              </a:p>
            </c:rich>
          </c:tx>
          <c:overlay val="1"/>
        </c:title>
        <c:numFmt formatCode="General" sourceLinked="0"/>
        <c:majorTickMark val="none"/>
        <c:minorTickMark val="none"/>
        <c:tickLblPos val="nextTo"/>
        <c:spPr>
          <a:ln w="9360">
            <a:solidFill>
              <a:srgbClr val="878787"/>
            </a:solidFill>
            <a:round/>
          </a:ln>
        </c:spPr>
        <c:crossAx val="409444456"/>
        <c:crosses val="autoZero"/>
        <c:auto val="1"/>
        <c:lblAlgn val="ctr"/>
        <c:lblOffset val="100"/>
        <c:noMultiLvlLbl val="1"/>
      </c:catAx>
      <c:valAx>
        <c:axId val="409444456"/>
        <c:scaling>
          <c:orientation val="minMax"/>
        </c:scaling>
        <c:delete val="0"/>
        <c:axPos val="l"/>
        <c:title>
          <c:tx>
            <c:rich>
              <a:bodyPr/>
              <a:lstStyle/>
              <a:p>
                <a:pPr>
                  <a:defRPr/>
                </a:pPr>
                <a:r>
                  <a:rPr lang="en-GB" sz="1000" b="1">
                    <a:solidFill>
                      <a:srgbClr val="000000"/>
                    </a:solidFill>
                    <a:latin typeface="Calibri"/>
                  </a:rPr>
                  <a:t>Killed or seriously injured</a:t>
                </a:r>
              </a:p>
            </c:rich>
          </c:tx>
          <c:layout>
            <c:manualLayout>
              <c:xMode val="edge"/>
              <c:yMode val="edge"/>
              <c:x val="8.5041134564061843E-3"/>
              <c:y val="0.19212388451443568"/>
            </c:manualLayout>
          </c:layout>
          <c:overlay val="1"/>
        </c:title>
        <c:numFmt formatCode="General" sourceLinked="1"/>
        <c:majorTickMark val="none"/>
        <c:minorTickMark val="none"/>
        <c:tickLblPos val="nextTo"/>
        <c:spPr>
          <a:ln w="9360">
            <a:solidFill>
              <a:srgbClr val="878787"/>
            </a:solidFill>
            <a:round/>
          </a:ln>
        </c:spPr>
        <c:crossAx val="312115784"/>
        <c:crosses val="autoZero"/>
        <c:crossBetween val="between"/>
      </c:valAx>
      <c:spPr>
        <a:solidFill>
          <a:srgbClr val="FFFFFF"/>
        </a:solidFill>
        <a:ln>
          <a:noFill/>
        </a:ln>
      </c:spPr>
    </c:plotArea>
    <c:plotVisOnly val="1"/>
    <c:dispBlanksAs val="zero"/>
    <c:showDLblsOverMax val="1"/>
  </c:chart>
  <c:spPr>
    <a:solidFill>
      <a:srgbClr val="FFFFFF"/>
    </a:solidFill>
    <a:ln>
      <a:solidFill>
        <a:schemeClr val="tx1"/>
      </a:solidFill>
    </a:ln>
  </c:spPr>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barChart>
        <c:barDir val="col"/>
        <c:grouping val="clustered"/>
        <c:varyColors val="0"/>
        <c:ser>
          <c:idx val="0"/>
          <c:order val="0"/>
          <c:tx>
            <c:strRef>
              <c:f>Screenlines!$B$1</c:f>
              <c:strCache>
                <c:ptCount val="1"/>
                <c:pt idx="0">
                  <c:v>Screen line count</c:v>
                </c:pt>
              </c:strCache>
            </c:strRef>
          </c:tx>
          <c:spPr>
            <a:solidFill>
              <a:schemeClr val="dk1">
                <a:tint val="88500"/>
              </a:schemeClr>
            </a:solidFill>
            <a:ln>
              <a:noFill/>
            </a:ln>
            <a:effectLst/>
          </c:spPr>
          <c:invertIfNegative val="0"/>
          <c:cat>
            <c:strRef>
              <c:f>Screenlines!$A$2:$A$22</c:f>
              <c:strCache>
                <c:ptCount val="21"/>
                <c:pt idx="0">
                  <c:v>2a</c:v>
                </c:pt>
                <c:pt idx="1">
                  <c:v>2b</c:v>
                </c:pt>
                <c:pt idx="2">
                  <c:v>2c</c:v>
                </c:pt>
                <c:pt idx="3">
                  <c:v>2d</c:v>
                </c:pt>
                <c:pt idx="4">
                  <c:v>2e</c:v>
                </c:pt>
                <c:pt idx="5">
                  <c:v>2f</c:v>
                </c:pt>
                <c:pt idx="6">
                  <c:v>3a</c:v>
                </c:pt>
                <c:pt idx="7">
                  <c:v>3b</c:v>
                </c:pt>
                <c:pt idx="8">
                  <c:v>3c</c:v>
                </c:pt>
                <c:pt idx="9">
                  <c:v>3d</c:v>
                </c:pt>
                <c:pt idx="10">
                  <c:v>3e</c:v>
                </c:pt>
                <c:pt idx="11">
                  <c:v>4a</c:v>
                </c:pt>
                <c:pt idx="12">
                  <c:v>4b</c:v>
                </c:pt>
                <c:pt idx="13">
                  <c:v>4c</c:v>
                </c:pt>
                <c:pt idx="14">
                  <c:v>4d</c:v>
                </c:pt>
                <c:pt idx="15">
                  <c:v>4e</c:v>
                </c:pt>
                <c:pt idx="16">
                  <c:v>4f</c:v>
                </c:pt>
                <c:pt idx="17">
                  <c:v>5a</c:v>
                </c:pt>
                <c:pt idx="18">
                  <c:v>5b</c:v>
                </c:pt>
                <c:pt idx="19">
                  <c:v>5c</c:v>
                </c:pt>
                <c:pt idx="20">
                  <c:v>5d</c:v>
                </c:pt>
              </c:strCache>
            </c:strRef>
          </c:cat>
          <c:val>
            <c:numRef>
              <c:f>Screenlines!$B$2:$B$22</c:f>
              <c:numCache>
                <c:formatCode>General</c:formatCode>
                <c:ptCount val="21"/>
                <c:pt idx="0">
                  <c:v>211</c:v>
                </c:pt>
                <c:pt idx="1">
                  <c:v>68</c:v>
                </c:pt>
                <c:pt idx="2">
                  <c:v>43</c:v>
                </c:pt>
                <c:pt idx="3">
                  <c:v>167</c:v>
                </c:pt>
                <c:pt idx="4">
                  <c:v>224</c:v>
                </c:pt>
                <c:pt idx="5">
                  <c:v>380</c:v>
                </c:pt>
                <c:pt idx="6">
                  <c:v>72</c:v>
                </c:pt>
                <c:pt idx="7">
                  <c:v>32</c:v>
                </c:pt>
                <c:pt idx="8">
                  <c:v>166</c:v>
                </c:pt>
                <c:pt idx="9">
                  <c:v>535</c:v>
                </c:pt>
                <c:pt idx="10">
                  <c:v>621</c:v>
                </c:pt>
                <c:pt idx="11">
                  <c:v>76</c:v>
                </c:pt>
                <c:pt idx="12">
                  <c:v>66</c:v>
                </c:pt>
                <c:pt idx="13">
                  <c:v>100</c:v>
                </c:pt>
                <c:pt idx="14">
                  <c:v>195</c:v>
                </c:pt>
                <c:pt idx="15">
                  <c:v>146</c:v>
                </c:pt>
                <c:pt idx="16">
                  <c:v>142</c:v>
                </c:pt>
                <c:pt idx="17">
                  <c:v>147</c:v>
                </c:pt>
                <c:pt idx="18">
                  <c:v>175</c:v>
                </c:pt>
                <c:pt idx="19">
                  <c:v>137</c:v>
                </c:pt>
                <c:pt idx="20">
                  <c:v>105</c:v>
                </c:pt>
              </c:numCache>
            </c:numRef>
          </c:val>
        </c:ser>
        <c:ser>
          <c:idx val="1"/>
          <c:order val="1"/>
          <c:tx>
            <c:strRef>
              <c:f>Screenlines!$C$1</c:f>
              <c:strCache>
                <c:ptCount val="1"/>
                <c:pt idx="0">
                  <c:v>Model estimate - Current</c:v>
                </c:pt>
              </c:strCache>
            </c:strRef>
          </c:tx>
          <c:spPr>
            <a:solidFill>
              <a:schemeClr val="dk1">
                <a:tint val="55000"/>
              </a:schemeClr>
            </a:solidFill>
            <a:ln>
              <a:noFill/>
            </a:ln>
            <a:effectLst/>
          </c:spPr>
          <c:invertIfNegative val="0"/>
          <c:cat>
            <c:strRef>
              <c:f>Screenlines!$A$2:$A$22</c:f>
              <c:strCache>
                <c:ptCount val="21"/>
                <c:pt idx="0">
                  <c:v>2a</c:v>
                </c:pt>
                <c:pt idx="1">
                  <c:v>2b</c:v>
                </c:pt>
                <c:pt idx="2">
                  <c:v>2c</c:v>
                </c:pt>
                <c:pt idx="3">
                  <c:v>2d</c:v>
                </c:pt>
                <c:pt idx="4">
                  <c:v>2e</c:v>
                </c:pt>
                <c:pt idx="5">
                  <c:v>2f</c:v>
                </c:pt>
                <c:pt idx="6">
                  <c:v>3a</c:v>
                </c:pt>
                <c:pt idx="7">
                  <c:v>3b</c:v>
                </c:pt>
                <c:pt idx="8">
                  <c:v>3c</c:v>
                </c:pt>
                <c:pt idx="9">
                  <c:v>3d</c:v>
                </c:pt>
                <c:pt idx="10">
                  <c:v>3e</c:v>
                </c:pt>
                <c:pt idx="11">
                  <c:v>4a</c:v>
                </c:pt>
                <c:pt idx="12">
                  <c:v>4b</c:v>
                </c:pt>
                <c:pt idx="13">
                  <c:v>4c</c:v>
                </c:pt>
                <c:pt idx="14">
                  <c:v>4d</c:v>
                </c:pt>
                <c:pt idx="15">
                  <c:v>4e</c:v>
                </c:pt>
                <c:pt idx="16">
                  <c:v>4f</c:v>
                </c:pt>
                <c:pt idx="17">
                  <c:v>5a</c:v>
                </c:pt>
                <c:pt idx="18">
                  <c:v>5b</c:v>
                </c:pt>
                <c:pt idx="19">
                  <c:v>5c</c:v>
                </c:pt>
                <c:pt idx="20">
                  <c:v>5d</c:v>
                </c:pt>
              </c:strCache>
            </c:strRef>
          </c:cat>
          <c:val>
            <c:numRef>
              <c:f>Screenlines!$C$2:$C$22</c:f>
              <c:numCache>
                <c:formatCode>General</c:formatCode>
                <c:ptCount val="21"/>
                <c:pt idx="0">
                  <c:v>76</c:v>
                </c:pt>
                <c:pt idx="1">
                  <c:v>1</c:v>
                </c:pt>
                <c:pt idx="2">
                  <c:v>15</c:v>
                </c:pt>
                <c:pt idx="3">
                  <c:v>5</c:v>
                </c:pt>
                <c:pt idx="4">
                  <c:v>75</c:v>
                </c:pt>
                <c:pt idx="5">
                  <c:v>31</c:v>
                </c:pt>
                <c:pt idx="6">
                  <c:v>18</c:v>
                </c:pt>
                <c:pt idx="7">
                  <c:v>131</c:v>
                </c:pt>
                <c:pt idx="8">
                  <c:v>14</c:v>
                </c:pt>
                <c:pt idx="9">
                  <c:v>169</c:v>
                </c:pt>
                <c:pt idx="10">
                  <c:v>16</c:v>
                </c:pt>
                <c:pt idx="11">
                  <c:v>0</c:v>
                </c:pt>
                <c:pt idx="12">
                  <c:v>16</c:v>
                </c:pt>
                <c:pt idx="13">
                  <c:v>12</c:v>
                </c:pt>
                <c:pt idx="14">
                  <c:v>60</c:v>
                </c:pt>
                <c:pt idx="15">
                  <c:v>27</c:v>
                </c:pt>
                <c:pt idx="16">
                  <c:v>8</c:v>
                </c:pt>
                <c:pt idx="17">
                  <c:v>44</c:v>
                </c:pt>
                <c:pt idx="18">
                  <c:v>0</c:v>
                </c:pt>
                <c:pt idx="19">
                  <c:v>11</c:v>
                </c:pt>
                <c:pt idx="20">
                  <c:v>15</c:v>
                </c:pt>
              </c:numCache>
            </c:numRef>
          </c:val>
        </c:ser>
        <c:ser>
          <c:idx val="2"/>
          <c:order val="2"/>
          <c:tx>
            <c:strRef>
              <c:f>Screenlines!$D$1</c:f>
              <c:strCache>
                <c:ptCount val="1"/>
                <c:pt idx="0">
                  <c:v>Model estimate - Government Target</c:v>
                </c:pt>
              </c:strCache>
            </c:strRef>
          </c:tx>
          <c:spPr>
            <a:solidFill>
              <a:schemeClr val="dk1">
                <a:tint val="75000"/>
              </a:schemeClr>
            </a:solidFill>
            <a:ln>
              <a:noFill/>
            </a:ln>
            <a:effectLst/>
          </c:spPr>
          <c:invertIfNegative val="0"/>
          <c:cat>
            <c:strRef>
              <c:f>Screenlines!$A$2:$A$22</c:f>
              <c:strCache>
                <c:ptCount val="21"/>
                <c:pt idx="0">
                  <c:v>2a</c:v>
                </c:pt>
                <c:pt idx="1">
                  <c:v>2b</c:v>
                </c:pt>
                <c:pt idx="2">
                  <c:v>2c</c:v>
                </c:pt>
                <c:pt idx="3">
                  <c:v>2d</c:v>
                </c:pt>
                <c:pt idx="4">
                  <c:v>2e</c:v>
                </c:pt>
                <c:pt idx="5">
                  <c:v>2f</c:v>
                </c:pt>
                <c:pt idx="6">
                  <c:v>3a</c:v>
                </c:pt>
                <c:pt idx="7">
                  <c:v>3b</c:v>
                </c:pt>
                <c:pt idx="8">
                  <c:v>3c</c:v>
                </c:pt>
                <c:pt idx="9">
                  <c:v>3d</c:v>
                </c:pt>
                <c:pt idx="10">
                  <c:v>3e</c:v>
                </c:pt>
                <c:pt idx="11">
                  <c:v>4a</c:v>
                </c:pt>
                <c:pt idx="12">
                  <c:v>4b</c:v>
                </c:pt>
                <c:pt idx="13">
                  <c:v>4c</c:v>
                </c:pt>
                <c:pt idx="14">
                  <c:v>4d</c:v>
                </c:pt>
                <c:pt idx="15">
                  <c:v>4e</c:v>
                </c:pt>
                <c:pt idx="16">
                  <c:v>4f</c:v>
                </c:pt>
                <c:pt idx="17">
                  <c:v>5a</c:v>
                </c:pt>
                <c:pt idx="18">
                  <c:v>5b</c:v>
                </c:pt>
                <c:pt idx="19">
                  <c:v>5c</c:v>
                </c:pt>
                <c:pt idx="20">
                  <c:v>5d</c:v>
                </c:pt>
              </c:strCache>
            </c:strRef>
          </c:cat>
          <c:val>
            <c:numRef>
              <c:f>Screenlines!$D$2:$D$22</c:f>
              <c:numCache>
                <c:formatCode>General</c:formatCode>
                <c:ptCount val="21"/>
                <c:pt idx="0">
                  <c:v>146</c:v>
                </c:pt>
                <c:pt idx="1">
                  <c:v>7</c:v>
                </c:pt>
                <c:pt idx="2">
                  <c:v>29</c:v>
                </c:pt>
                <c:pt idx="3">
                  <c:v>12</c:v>
                </c:pt>
                <c:pt idx="4">
                  <c:v>144</c:v>
                </c:pt>
                <c:pt idx="5">
                  <c:v>50</c:v>
                </c:pt>
                <c:pt idx="6">
                  <c:v>41</c:v>
                </c:pt>
                <c:pt idx="7">
                  <c:v>302</c:v>
                </c:pt>
                <c:pt idx="8">
                  <c:v>41</c:v>
                </c:pt>
                <c:pt idx="9">
                  <c:v>308</c:v>
                </c:pt>
                <c:pt idx="10">
                  <c:v>25</c:v>
                </c:pt>
                <c:pt idx="11">
                  <c:v>8</c:v>
                </c:pt>
                <c:pt idx="12">
                  <c:v>51</c:v>
                </c:pt>
                <c:pt idx="13">
                  <c:v>31</c:v>
                </c:pt>
                <c:pt idx="14">
                  <c:v>271</c:v>
                </c:pt>
                <c:pt idx="15">
                  <c:v>98</c:v>
                </c:pt>
                <c:pt idx="16">
                  <c:v>14</c:v>
                </c:pt>
                <c:pt idx="17">
                  <c:v>164</c:v>
                </c:pt>
                <c:pt idx="18">
                  <c:v>3</c:v>
                </c:pt>
                <c:pt idx="19">
                  <c:v>50</c:v>
                </c:pt>
                <c:pt idx="20">
                  <c:v>59</c:v>
                </c:pt>
              </c:numCache>
            </c:numRef>
          </c:val>
        </c:ser>
        <c:dLbls>
          <c:showLegendKey val="0"/>
          <c:showVal val="0"/>
          <c:showCatName val="0"/>
          <c:showSerName val="0"/>
          <c:showPercent val="0"/>
          <c:showBubbleSize val="0"/>
        </c:dLbls>
        <c:gapWidth val="219"/>
        <c:overlap val="-27"/>
        <c:axId val="302477080"/>
        <c:axId val="302477472"/>
      </c:barChart>
      <c:catAx>
        <c:axId val="302477080"/>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2477472"/>
        <c:crosses val="autoZero"/>
        <c:auto val="1"/>
        <c:lblAlgn val="ctr"/>
        <c:lblOffset val="100"/>
        <c:noMultiLvlLbl val="0"/>
      </c:catAx>
      <c:valAx>
        <c:axId val="30247747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Number of cyclists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2477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roundedCorners val="1"/>
  <c:style val="2"/>
  <c:chart>
    <c:autoTitleDeleted val="1"/>
    <c:plotArea>
      <c:layout>
        <c:manualLayout>
          <c:layoutTarget val="inner"/>
          <c:xMode val="edge"/>
          <c:yMode val="edge"/>
          <c:x val="0.10660852008883505"/>
          <c:y val="5.667905556156061E-2"/>
          <c:w val="0.86050049778260485"/>
          <c:h val="0.82881976223560294"/>
        </c:manualLayout>
      </c:layout>
      <c:barChart>
        <c:barDir val="col"/>
        <c:grouping val="clustered"/>
        <c:varyColors val="1"/>
        <c:ser>
          <c:idx val="0"/>
          <c:order val="0"/>
          <c:tx>
            <c:strRef>
              <c:f>label 0</c:f>
              <c:strCache>
                <c:ptCount val="1"/>
                <c:pt idx="0">
                  <c:v>Model predicition</c:v>
                </c:pt>
              </c:strCache>
            </c:strRef>
          </c:tx>
          <c:spPr>
            <a:solidFill>
              <a:srgbClr val="4F81BD"/>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0"/>
                <c:pt idx="0">
                  <c:v>2a</c:v>
                </c:pt>
                <c:pt idx="1">
                  <c:v>2b</c:v>
                </c:pt>
                <c:pt idx="2">
                  <c:v>2c</c:v>
                </c:pt>
                <c:pt idx="3">
                  <c:v>2d</c:v>
                </c:pt>
                <c:pt idx="4">
                  <c:v>2e</c:v>
                </c:pt>
                <c:pt idx="5">
                  <c:v>3a</c:v>
                </c:pt>
                <c:pt idx="6">
                  <c:v>3b</c:v>
                </c:pt>
                <c:pt idx="7">
                  <c:v>3c</c:v>
                </c:pt>
                <c:pt idx="8">
                  <c:v>3d</c:v>
                </c:pt>
                <c:pt idx="9">
                  <c:v>3e</c:v>
                </c:pt>
                <c:pt idx="10">
                  <c:v>4a</c:v>
                </c:pt>
                <c:pt idx="11">
                  <c:v>4b</c:v>
                </c:pt>
                <c:pt idx="12">
                  <c:v>4c</c:v>
                </c:pt>
                <c:pt idx="13">
                  <c:v>4d</c:v>
                </c:pt>
                <c:pt idx="14">
                  <c:v>4e</c:v>
                </c:pt>
                <c:pt idx="15">
                  <c:v>4f</c:v>
                </c:pt>
                <c:pt idx="16">
                  <c:v>5a</c:v>
                </c:pt>
                <c:pt idx="17">
                  <c:v>5b</c:v>
                </c:pt>
                <c:pt idx="18">
                  <c:v>5c</c:v>
                </c:pt>
                <c:pt idx="19">
                  <c:v>5d</c:v>
                </c:pt>
              </c:strCache>
            </c:strRef>
          </c:cat>
          <c:val>
            <c:numRef>
              <c:f>0</c:f>
              <c:numCache>
                <c:formatCode>General</c:formatCode>
                <c:ptCount val="20"/>
                <c:pt idx="0">
                  <c:v>76</c:v>
                </c:pt>
                <c:pt idx="1">
                  <c:v>5</c:v>
                </c:pt>
                <c:pt idx="2">
                  <c:v>15</c:v>
                </c:pt>
                <c:pt idx="3">
                  <c:v>5</c:v>
                </c:pt>
                <c:pt idx="4">
                  <c:v>75</c:v>
                </c:pt>
                <c:pt idx="5">
                  <c:v>17</c:v>
                </c:pt>
                <c:pt idx="6">
                  <c:v>131</c:v>
                </c:pt>
                <c:pt idx="7">
                  <c:v>14</c:v>
                </c:pt>
                <c:pt idx="8">
                  <c:v>169</c:v>
                </c:pt>
                <c:pt idx="9">
                  <c:v>16</c:v>
                </c:pt>
                <c:pt idx="10">
                  <c:v>2</c:v>
                </c:pt>
                <c:pt idx="11">
                  <c:v>16</c:v>
                </c:pt>
                <c:pt idx="12">
                  <c:v>12</c:v>
                </c:pt>
                <c:pt idx="13">
                  <c:v>60</c:v>
                </c:pt>
                <c:pt idx="14">
                  <c:v>9</c:v>
                </c:pt>
                <c:pt idx="15">
                  <c:v>53</c:v>
                </c:pt>
                <c:pt idx="16">
                  <c:v>38</c:v>
                </c:pt>
                <c:pt idx="17">
                  <c:v>31</c:v>
                </c:pt>
                <c:pt idx="18">
                  <c:v>2</c:v>
                </c:pt>
                <c:pt idx="19">
                  <c:v>15</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1"/>
          <c:order val="1"/>
          <c:tx>
            <c:strRef>
              <c:f>label 1</c:f>
              <c:strCache>
                <c:ptCount val="1"/>
                <c:pt idx="0">
                  <c:v>Screenline count</c:v>
                </c:pt>
              </c:strCache>
            </c:strRef>
          </c:tx>
          <c:spPr>
            <a:solidFill>
              <a:srgbClr val="C0504D"/>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0"/>
                <c:pt idx="0">
                  <c:v>2a</c:v>
                </c:pt>
                <c:pt idx="1">
                  <c:v>2b</c:v>
                </c:pt>
                <c:pt idx="2">
                  <c:v>2c</c:v>
                </c:pt>
                <c:pt idx="3">
                  <c:v>2d</c:v>
                </c:pt>
                <c:pt idx="4">
                  <c:v>2e</c:v>
                </c:pt>
                <c:pt idx="5">
                  <c:v>3a</c:v>
                </c:pt>
                <c:pt idx="6">
                  <c:v>3b</c:v>
                </c:pt>
                <c:pt idx="7">
                  <c:v>3c</c:v>
                </c:pt>
                <c:pt idx="8">
                  <c:v>3d</c:v>
                </c:pt>
                <c:pt idx="9">
                  <c:v>3e</c:v>
                </c:pt>
                <c:pt idx="10">
                  <c:v>4a</c:v>
                </c:pt>
                <c:pt idx="11">
                  <c:v>4b</c:v>
                </c:pt>
                <c:pt idx="12">
                  <c:v>4c</c:v>
                </c:pt>
                <c:pt idx="13">
                  <c:v>4d</c:v>
                </c:pt>
                <c:pt idx="14">
                  <c:v>4e</c:v>
                </c:pt>
                <c:pt idx="15">
                  <c:v>4f</c:v>
                </c:pt>
                <c:pt idx="16">
                  <c:v>5a</c:v>
                </c:pt>
                <c:pt idx="17">
                  <c:v>5b</c:v>
                </c:pt>
                <c:pt idx="18">
                  <c:v>5c</c:v>
                </c:pt>
                <c:pt idx="19">
                  <c:v>5d</c:v>
                </c:pt>
              </c:strCache>
            </c:strRef>
          </c:cat>
          <c:val>
            <c:numRef>
              <c:f>1</c:f>
              <c:numCache>
                <c:formatCode>General</c:formatCode>
                <c:ptCount val="20"/>
                <c:pt idx="0">
                  <c:v>210.875</c:v>
                </c:pt>
                <c:pt idx="1">
                  <c:v>68</c:v>
                </c:pt>
                <c:pt idx="2">
                  <c:v>44</c:v>
                </c:pt>
                <c:pt idx="3">
                  <c:v>168</c:v>
                </c:pt>
                <c:pt idx="4">
                  <c:v>224</c:v>
                </c:pt>
                <c:pt idx="5">
                  <c:v>73</c:v>
                </c:pt>
                <c:pt idx="6">
                  <c:v>32</c:v>
                </c:pt>
                <c:pt idx="7">
                  <c:v>166</c:v>
                </c:pt>
                <c:pt idx="8">
                  <c:v>535</c:v>
                </c:pt>
                <c:pt idx="9">
                  <c:v>621</c:v>
                </c:pt>
                <c:pt idx="10">
                  <c:v>76</c:v>
                </c:pt>
                <c:pt idx="11">
                  <c:v>66</c:v>
                </c:pt>
                <c:pt idx="12">
                  <c:v>100</c:v>
                </c:pt>
                <c:pt idx="13">
                  <c:v>195</c:v>
                </c:pt>
                <c:pt idx="14">
                  <c:v>146</c:v>
                </c:pt>
                <c:pt idx="15">
                  <c:v>142</c:v>
                </c:pt>
                <c:pt idx="16">
                  <c:v>147</c:v>
                </c:pt>
                <c:pt idx="17">
                  <c:v>175</c:v>
                </c:pt>
                <c:pt idx="18">
                  <c:v>137</c:v>
                </c:pt>
                <c:pt idx="19">
                  <c:v>105</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dLbls>
          <c:showLegendKey val="0"/>
          <c:showVal val="0"/>
          <c:showCatName val="0"/>
          <c:showSerName val="0"/>
          <c:showPercent val="0"/>
          <c:showBubbleSize val="0"/>
        </c:dLbls>
        <c:gapWidth val="150"/>
        <c:axId val="302478256"/>
        <c:axId val="406831608"/>
      </c:barChart>
      <c:catAx>
        <c:axId val="302478256"/>
        <c:scaling>
          <c:orientation val="minMax"/>
        </c:scaling>
        <c:delete val="0"/>
        <c:axPos val="b"/>
        <c:numFmt formatCode="General" sourceLinked="0"/>
        <c:majorTickMark val="out"/>
        <c:minorTickMark val="none"/>
        <c:tickLblPos val="nextTo"/>
        <c:spPr>
          <a:ln w="9360">
            <a:solidFill>
              <a:srgbClr val="878787"/>
            </a:solidFill>
            <a:round/>
          </a:ln>
        </c:spPr>
        <c:txPr>
          <a:bodyPr rot="5400000" vert="horz"/>
          <a:lstStyle/>
          <a:p>
            <a:pPr>
              <a:defRPr/>
            </a:pPr>
            <a:endParaRPr lang="en-US"/>
          </a:p>
        </c:txPr>
        <c:crossAx val="406831608"/>
        <c:crosses val="autoZero"/>
        <c:auto val="1"/>
        <c:lblAlgn val="ctr"/>
        <c:lblOffset val="100"/>
        <c:noMultiLvlLbl val="1"/>
      </c:catAx>
      <c:valAx>
        <c:axId val="406831608"/>
        <c:scaling>
          <c:orientation val="minMax"/>
        </c:scaling>
        <c:delete val="0"/>
        <c:axPos val="l"/>
        <c:numFmt formatCode="General" sourceLinked="1"/>
        <c:majorTickMark val="out"/>
        <c:minorTickMark val="none"/>
        <c:tickLblPos val="nextTo"/>
        <c:spPr>
          <a:ln w="9360">
            <a:solidFill>
              <a:srgbClr val="878787"/>
            </a:solidFill>
            <a:round/>
          </a:ln>
        </c:spPr>
        <c:crossAx val="302478256"/>
        <c:crosses val="autoZero"/>
        <c:crossBetween val="between"/>
      </c:valAx>
      <c:spPr>
        <a:solidFill>
          <a:srgbClr val="FFFFFF"/>
        </a:solidFill>
        <a:ln>
          <a:noFill/>
        </a:ln>
      </c:spPr>
    </c:plotArea>
    <c:legend>
      <c:legendPos val="r"/>
      <c:layout>
        <c:manualLayout>
          <c:xMode val="edge"/>
          <c:yMode val="edge"/>
          <c:x val="0.54523980767259783"/>
          <c:y val="2.5852467742231523E-2"/>
          <c:w val="0.44870518877448012"/>
          <c:h val="0.12729963664784774"/>
        </c:manualLayout>
      </c:layout>
      <c:overlay val="0"/>
      <c:spPr>
        <a:noFill/>
        <a:ln>
          <a:noFill/>
        </a:ln>
      </c:spPr>
    </c:legend>
    <c:plotVisOnly val="1"/>
    <c:dispBlanksAs val="zero"/>
    <c:showDLblsOverMax val="1"/>
  </c:chart>
  <c:spPr>
    <a:solidFill>
      <a:srgbClr val="FFFFFF"/>
    </a:solidFill>
    <a:ln>
      <a:solidFill>
        <a:schemeClr val="tx1"/>
      </a:solidFill>
    </a:ln>
  </c:spPr>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174377192749896"/>
          <c:y val="6.7251537096131492E-2"/>
          <c:w val="0.86771759590657227"/>
          <c:h val="0.7746929133858268"/>
        </c:manualLayout>
      </c:layout>
      <c:scatterChart>
        <c:scatterStyle val="lineMarker"/>
        <c:varyColors val="0"/>
        <c:ser>
          <c:idx val="0"/>
          <c:order val="0"/>
          <c:tx>
            <c:strRef>
              <c:f>label 1</c:f>
              <c:strCache>
                <c:ptCount val="1"/>
              </c:strCache>
            </c:strRef>
          </c:tx>
          <c:spPr>
            <a:ln w="28440">
              <a:noFill/>
            </a:ln>
          </c:spPr>
          <c:marker>
            <c:symbol val="x"/>
            <c:size val="5"/>
            <c:spPr>
              <a:noFill/>
              <a:ln>
                <a:solidFill>
                  <a:schemeClr val="bg1">
                    <a:lumMod val="50000"/>
                  </a:schemeClr>
                </a:solidFill>
              </a:ln>
            </c:spPr>
          </c:marker>
          <c:trendline>
            <c:spPr>
              <a:ln>
                <a:solidFill>
                  <a:schemeClr val="bg1">
                    <a:lumMod val="50000"/>
                  </a:schemeClr>
                </a:solidFill>
              </a:ln>
            </c:spPr>
            <c:trendlineType val="linear"/>
            <c:dispRSqr val="1"/>
            <c:dispEq val="0"/>
            <c:trendlineLbl>
              <c:layout>
                <c:manualLayout>
                  <c:x val="1.7718568007281919E-2"/>
                  <c:y val="-6.1787313350537068E-2"/>
                </c:manualLayout>
              </c:layout>
              <c:numFmt formatCode="General" sourceLinked="0"/>
            </c:trendlineLbl>
          </c:trendline>
          <c:xVal>
            <c:numRef>
              <c:f>1</c:f>
              <c:numCache>
                <c:formatCode>General</c:formatCode>
                <c:ptCount val="20"/>
                <c:pt idx="0">
                  <c:v>76</c:v>
                </c:pt>
                <c:pt idx="1">
                  <c:v>5</c:v>
                </c:pt>
                <c:pt idx="2">
                  <c:v>15</c:v>
                </c:pt>
                <c:pt idx="3">
                  <c:v>5</c:v>
                </c:pt>
                <c:pt idx="4">
                  <c:v>75</c:v>
                </c:pt>
                <c:pt idx="5">
                  <c:v>17</c:v>
                </c:pt>
                <c:pt idx="6">
                  <c:v>131</c:v>
                </c:pt>
                <c:pt idx="7">
                  <c:v>14</c:v>
                </c:pt>
                <c:pt idx="8">
                  <c:v>169</c:v>
                </c:pt>
                <c:pt idx="9">
                  <c:v>16</c:v>
                </c:pt>
                <c:pt idx="10">
                  <c:v>2</c:v>
                </c:pt>
                <c:pt idx="11">
                  <c:v>16</c:v>
                </c:pt>
                <c:pt idx="12">
                  <c:v>12</c:v>
                </c:pt>
                <c:pt idx="13">
                  <c:v>60</c:v>
                </c:pt>
                <c:pt idx="14">
                  <c:v>9</c:v>
                </c:pt>
                <c:pt idx="15">
                  <c:v>53</c:v>
                </c:pt>
                <c:pt idx="16">
                  <c:v>38</c:v>
                </c:pt>
                <c:pt idx="17">
                  <c:v>31</c:v>
                </c:pt>
                <c:pt idx="18">
                  <c:v>2</c:v>
                </c:pt>
                <c:pt idx="19">
                  <c:v>15</c:v>
                </c:pt>
              </c:numCache>
            </c:numRef>
          </c:xVal>
          <c:yVal>
            <c:numRef>
              <c:f>0</c:f>
              <c:numCache>
                <c:formatCode>General</c:formatCode>
                <c:ptCount val="20"/>
                <c:pt idx="0">
                  <c:v>210.875</c:v>
                </c:pt>
                <c:pt idx="1">
                  <c:v>68</c:v>
                </c:pt>
                <c:pt idx="2">
                  <c:v>44</c:v>
                </c:pt>
                <c:pt idx="3">
                  <c:v>168</c:v>
                </c:pt>
                <c:pt idx="4">
                  <c:v>224</c:v>
                </c:pt>
                <c:pt idx="5">
                  <c:v>73</c:v>
                </c:pt>
                <c:pt idx="6">
                  <c:v>32</c:v>
                </c:pt>
                <c:pt idx="7">
                  <c:v>166</c:v>
                </c:pt>
                <c:pt idx="8">
                  <c:v>535</c:v>
                </c:pt>
                <c:pt idx="9">
                  <c:v>621</c:v>
                </c:pt>
                <c:pt idx="10">
                  <c:v>76</c:v>
                </c:pt>
                <c:pt idx="11">
                  <c:v>66</c:v>
                </c:pt>
                <c:pt idx="12">
                  <c:v>100</c:v>
                </c:pt>
                <c:pt idx="13">
                  <c:v>195</c:v>
                </c:pt>
                <c:pt idx="14">
                  <c:v>146</c:v>
                </c:pt>
                <c:pt idx="15">
                  <c:v>142</c:v>
                </c:pt>
                <c:pt idx="16">
                  <c:v>147</c:v>
                </c:pt>
                <c:pt idx="17">
                  <c:v>175</c:v>
                </c:pt>
                <c:pt idx="18">
                  <c:v>137</c:v>
                </c:pt>
                <c:pt idx="19">
                  <c:v>105</c:v>
                </c:pt>
              </c:numCache>
            </c:numRef>
          </c:yVal>
          <c:smooth val="0"/>
        </c:ser>
        <c:dLbls>
          <c:showLegendKey val="0"/>
          <c:showVal val="0"/>
          <c:showCatName val="0"/>
          <c:showSerName val="0"/>
          <c:showPercent val="0"/>
          <c:showBubbleSize val="0"/>
        </c:dLbls>
        <c:axId val="406832392"/>
        <c:axId val="406832784"/>
      </c:scatterChart>
      <c:valAx>
        <c:axId val="406832392"/>
        <c:scaling>
          <c:orientation val="minMax"/>
        </c:scaling>
        <c:delete val="0"/>
        <c:axPos val="b"/>
        <c:title>
          <c:tx>
            <c:rich>
              <a:bodyPr/>
              <a:lstStyle/>
              <a:p>
                <a:pPr>
                  <a:defRPr/>
                </a:pPr>
                <a:r>
                  <a:rPr lang="en-GB" sz="1000" b="1">
                    <a:solidFill>
                      <a:srgbClr val="000000"/>
                    </a:solidFill>
                    <a:latin typeface="Calibri"/>
                  </a:rPr>
                  <a:t>Screenline count</a:t>
                </a:r>
              </a:p>
            </c:rich>
          </c:tx>
          <c:layout/>
          <c:overlay val="1"/>
        </c:title>
        <c:numFmt formatCode="General" sourceLinked="1"/>
        <c:majorTickMark val="out"/>
        <c:minorTickMark val="none"/>
        <c:tickLblPos val="nextTo"/>
        <c:spPr>
          <a:ln w="9360">
            <a:solidFill>
              <a:srgbClr val="878787"/>
            </a:solidFill>
            <a:round/>
          </a:ln>
        </c:spPr>
        <c:crossAx val="406832784"/>
        <c:crosses val="autoZero"/>
        <c:crossBetween val="midCat"/>
      </c:valAx>
      <c:valAx>
        <c:axId val="406832784"/>
        <c:scaling>
          <c:orientation val="minMax"/>
        </c:scaling>
        <c:delete val="0"/>
        <c:axPos val="l"/>
        <c:title>
          <c:tx>
            <c:rich>
              <a:bodyPr/>
              <a:lstStyle/>
              <a:p>
                <a:pPr>
                  <a:defRPr/>
                </a:pPr>
                <a:r>
                  <a:rPr lang="en-GB" sz="1000" b="1">
                    <a:solidFill>
                      <a:srgbClr val="000000"/>
                    </a:solidFill>
                    <a:latin typeface="Calibri"/>
                  </a:rPr>
                  <a:t>Model prediction</a:t>
                </a:r>
              </a:p>
            </c:rich>
          </c:tx>
          <c:layout/>
          <c:overlay val="1"/>
        </c:title>
        <c:numFmt formatCode="General" sourceLinked="1"/>
        <c:majorTickMark val="out"/>
        <c:minorTickMark val="none"/>
        <c:tickLblPos val="nextTo"/>
        <c:spPr>
          <a:ln w="9360">
            <a:solidFill>
              <a:srgbClr val="878787"/>
            </a:solidFill>
            <a:round/>
          </a:ln>
        </c:spPr>
        <c:crossAx val="406832392"/>
        <c:crosses val="autoZero"/>
        <c:crossBetween val="midCat"/>
      </c:valAx>
      <c:spPr>
        <a:solidFill>
          <a:srgbClr val="FFFFFF"/>
        </a:solidFill>
        <a:ln>
          <a:noFill/>
        </a:ln>
      </c:spPr>
    </c:plotArea>
    <c:plotVisOnly val="1"/>
    <c:dispBlanksAs val="zero"/>
    <c:showDLblsOverMax val="1"/>
  </c:chart>
  <c:spPr>
    <a:solidFill>
      <a:srgbClr val="FFFFFF"/>
    </a:solidFill>
    <a:ln>
      <a:solidFill>
        <a:schemeClr val="tx1"/>
      </a:solidFill>
    </a:ln>
  </c:spPr>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x"/>
            <c:size val="5"/>
            <c:spPr>
              <a:noFill/>
              <a:ln w="9525">
                <a:solidFill>
                  <a:schemeClr val="tx1"/>
                </a:solidFill>
              </a:ln>
              <a:effectLst/>
            </c:spPr>
          </c:marker>
          <c:trendline>
            <c:spPr>
              <a:ln w="3175" cap="rnd">
                <a:solidFill>
                  <a:schemeClr val="tx1"/>
                </a:solidFill>
                <a:prstDash val="solid"/>
              </a:ln>
              <a:effectLst/>
            </c:spPr>
            <c:trendlineType val="linear"/>
            <c:forward val="75"/>
            <c:backward val="30"/>
            <c:dispRSqr val="1"/>
            <c:dispEq val="0"/>
            <c:trendlineLbl>
              <c:layout>
                <c:manualLayout>
                  <c:x val="-2.7347059024083629E-3"/>
                  <c:y val="-0.3241873194520567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Screenlines!$B$2:$B$22</c:f>
              <c:numCache>
                <c:formatCode>General</c:formatCode>
                <c:ptCount val="21"/>
                <c:pt idx="0">
                  <c:v>211</c:v>
                </c:pt>
                <c:pt idx="1">
                  <c:v>68</c:v>
                </c:pt>
                <c:pt idx="2">
                  <c:v>43</c:v>
                </c:pt>
                <c:pt idx="3">
                  <c:v>167</c:v>
                </c:pt>
                <c:pt idx="4">
                  <c:v>224</c:v>
                </c:pt>
                <c:pt idx="5">
                  <c:v>380</c:v>
                </c:pt>
                <c:pt idx="6">
                  <c:v>72</c:v>
                </c:pt>
                <c:pt idx="7">
                  <c:v>32</c:v>
                </c:pt>
                <c:pt idx="8">
                  <c:v>166</c:v>
                </c:pt>
                <c:pt idx="9">
                  <c:v>535</c:v>
                </c:pt>
                <c:pt idx="10">
                  <c:v>621</c:v>
                </c:pt>
                <c:pt idx="11">
                  <c:v>76</c:v>
                </c:pt>
                <c:pt idx="12">
                  <c:v>66</c:v>
                </c:pt>
                <c:pt idx="13">
                  <c:v>100</c:v>
                </c:pt>
                <c:pt idx="14">
                  <c:v>195</c:v>
                </c:pt>
                <c:pt idx="15">
                  <c:v>146</c:v>
                </c:pt>
                <c:pt idx="16">
                  <c:v>142</c:v>
                </c:pt>
                <c:pt idx="17">
                  <c:v>147</c:v>
                </c:pt>
                <c:pt idx="18">
                  <c:v>175</c:v>
                </c:pt>
                <c:pt idx="19">
                  <c:v>137</c:v>
                </c:pt>
                <c:pt idx="20">
                  <c:v>105</c:v>
                </c:pt>
              </c:numCache>
            </c:numRef>
          </c:xVal>
          <c:yVal>
            <c:numRef>
              <c:f>Screenlines!$C$2:$C$22</c:f>
              <c:numCache>
                <c:formatCode>General</c:formatCode>
                <c:ptCount val="21"/>
                <c:pt idx="0">
                  <c:v>76</c:v>
                </c:pt>
                <c:pt idx="1">
                  <c:v>1</c:v>
                </c:pt>
                <c:pt idx="2">
                  <c:v>15</c:v>
                </c:pt>
                <c:pt idx="3">
                  <c:v>5</c:v>
                </c:pt>
                <c:pt idx="4">
                  <c:v>75</c:v>
                </c:pt>
                <c:pt idx="5">
                  <c:v>31</c:v>
                </c:pt>
                <c:pt idx="6">
                  <c:v>18</c:v>
                </c:pt>
                <c:pt idx="7">
                  <c:v>131</c:v>
                </c:pt>
                <c:pt idx="8">
                  <c:v>14</c:v>
                </c:pt>
                <c:pt idx="9">
                  <c:v>169</c:v>
                </c:pt>
                <c:pt idx="10">
                  <c:v>16</c:v>
                </c:pt>
                <c:pt idx="11">
                  <c:v>0</c:v>
                </c:pt>
                <c:pt idx="12">
                  <c:v>16</c:v>
                </c:pt>
                <c:pt idx="13">
                  <c:v>12</c:v>
                </c:pt>
                <c:pt idx="14">
                  <c:v>60</c:v>
                </c:pt>
                <c:pt idx="15">
                  <c:v>27</c:v>
                </c:pt>
                <c:pt idx="16">
                  <c:v>8</c:v>
                </c:pt>
                <c:pt idx="17">
                  <c:v>44</c:v>
                </c:pt>
                <c:pt idx="18">
                  <c:v>0</c:v>
                </c:pt>
                <c:pt idx="19">
                  <c:v>11</c:v>
                </c:pt>
                <c:pt idx="20">
                  <c:v>15</c:v>
                </c:pt>
              </c:numCache>
            </c:numRef>
          </c:yVal>
          <c:smooth val="0"/>
        </c:ser>
        <c:dLbls>
          <c:showLegendKey val="0"/>
          <c:showVal val="0"/>
          <c:showCatName val="0"/>
          <c:showSerName val="0"/>
          <c:showPercent val="0"/>
          <c:showBubbleSize val="0"/>
        </c:dLbls>
        <c:axId val="402872568"/>
        <c:axId val="402872960"/>
      </c:scatterChart>
      <c:valAx>
        <c:axId val="402872568"/>
        <c:scaling>
          <c:orientation val="minMax"/>
          <c:max val="7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Model estimate - number of cyclists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2872960"/>
        <c:crosses val="autoZero"/>
        <c:crossBetween val="midCat"/>
      </c:valAx>
      <c:valAx>
        <c:axId val="402872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b="1"/>
                  <a:t>Scrrenline count- Number of cyclists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28725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6469816272965882E-2"/>
          <c:y val="3.8637158701848369E-2"/>
          <c:w val="0.89019685039370078"/>
          <c:h val="0.73880089005625937"/>
        </c:manualLayout>
      </c:layout>
      <c:barChart>
        <c:barDir val="col"/>
        <c:grouping val="clustered"/>
        <c:varyColors val="0"/>
        <c:ser>
          <c:idx val="0"/>
          <c:order val="0"/>
          <c:tx>
            <c:strRef>
              <c:f>Cameras!$A$2</c:f>
              <c:strCache>
                <c:ptCount val="1"/>
                <c:pt idx="0">
                  <c:v>90241</c:v>
                </c:pt>
              </c:strCache>
            </c:strRef>
          </c:tx>
          <c:spPr>
            <a:solidFill>
              <a:schemeClr val="accent1"/>
            </a:solidFill>
            <a:ln>
              <a:noFill/>
            </a:ln>
            <a:effectLst/>
          </c:spPr>
          <c:invertIfNegative val="0"/>
          <c:cat>
            <c:strRef>
              <c:f>Cameras!$B$1:$H$1</c:f>
              <c:strCache>
                <c:ptCount val="7"/>
                <c:pt idx="0">
                  <c:v>2010</c:v>
                </c:pt>
                <c:pt idx="1">
                  <c:v>2011</c:v>
                </c:pt>
                <c:pt idx="2">
                  <c:v>2012</c:v>
                </c:pt>
                <c:pt idx="3">
                  <c:v>2013</c:v>
                </c:pt>
                <c:pt idx="4">
                  <c:v>2014</c:v>
                </c:pt>
                <c:pt idx="5">
                  <c:v>Model - current rate</c:v>
                </c:pt>
                <c:pt idx="6">
                  <c:v>Model - Government tatget</c:v>
                </c:pt>
              </c:strCache>
            </c:strRef>
          </c:cat>
          <c:val>
            <c:numRef>
              <c:f>Cameras!$B$2:$H$2</c:f>
              <c:numCache>
                <c:formatCode>0</c:formatCode>
                <c:ptCount val="7"/>
                <c:pt idx="0">
                  <c:v>0</c:v>
                </c:pt>
                <c:pt idx="1">
                  <c:v>11.997260000000001</c:v>
                </c:pt>
                <c:pt idx="2">
                  <c:v>121.60274</c:v>
                </c:pt>
                <c:pt idx="3">
                  <c:v>146.131507</c:v>
                </c:pt>
                <c:pt idx="4">
                  <c:v>133.25753399999999</c:v>
                </c:pt>
                <c:pt idx="5">
                  <c:v>3</c:v>
                </c:pt>
                <c:pt idx="6">
                  <c:v>5</c:v>
                </c:pt>
              </c:numCache>
            </c:numRef>
          </c:val>
        </c:ser>
        <c:ser>
          <c:idx val="1"/>
          <c:order val="1"/>
          <c:tx>
            <c:strRef>
              <c:f>Cameras!$A$3</c:f>
              <c:strCache>
                <c:ptCount val="1"/>
                <c:pt idx="0">
                  <c:v>90810</c:v>
                </c:pt>
              </c:strCache>
            </c:strRef>
          </c:tx>
          <c:spPr>
            <a:solidFill>
              <a:schemeClr val="accent2"/>
            </a:solidFill>
            <a:ln>
              <a:noFill/>
            </a:ln>
            <a:effectLst/>
          </c:spPr>
          <c:invertIfNegative val="0"/>
          <c:cat>
            <c:strRef>
              <c:f>Cameras!$B$1:$H$1</c:f>
              <c:strCache>
                <c:ptCount val="7"/>
                <c:pt idx="0">
                  <c:v>2010</c:v>
                </c:pt>
                <c:pt idx="1">
                  <c:v>2011</c:v>
                </c:pt>
                <c:pt idx="2">
                  <c:v>2012</c:v>
                </c:pt>
                <c:pt idx="3">
                  <c:v>2013</c:v>
                </c:pt>
                <c:pt idx="4">
                  <c:v>2014</c:v>
                </c:pt>
                <c:pt idx="5">
                  <c:v>Model - current rate</c:v>
                </c:pt>
                <c:pt idx="6">
                  <c:v>Model - Government tatget</c:v>
                </c:pt>
              </c:strCache>
            </c:strRef>
          </c:cat>
          <c:val>
            <c:numRef>
              <c:f>Cameras!$B$3:$H$3</c:f>
              <c:numCache>
                <c:formatCode>0</c:formatCode>
                <c:ptCount val="7"/>
                <c:pt idx="0">
                  <c:v>182.17479700000001</c:v>
                </c:pt>
                <c:pt idx="1">
                  <c:v>169.90684899999999</c:v>
                </c:pt>
                <c:pt idx="2">
                  <c:v>143.605479</c:v>
                </c:pt>
                <c:pt idx="3">
                  <c:v>231.76164399999999</c:v>
                </c:pt>
                <c:pt idx="4">
                  <c:v>326.641096</c:v>
                </c:pt>
                <c:pt idx="5">
                  <c:v>147</c:v>
                </c:pt>
                <c:pt idx="6">
                  <c:v>269</c:v>
                </c:pt>
              </c:numCache>
            </c:numRef>
          </c:val>
        </c:ser>
        <c:ser>
          <c:idx val="2"/>
          <c:order val="2"/>
          <c:tx>
            <c:strRef>
              <c:f>Cameras!$A$4</c:f>
              <c:strCache>
                <c:ptCount val="1"/>
                <c:pt idx="0">
                  <c:v>90811</c:v>
                </c:pt>
              </c:strCache>
            </c:strRef>
          </c:tx>
          <c:spPr>
            <a:solidFill>
              <a:schemeClr val="accent3"/>
            </a:solidFill>
            <a:ln>
              <a:noFill/>
            </a:ln>
            <a:effectLst/>
          </c:spPr>
          <c:invertIfNegative val="0"/>
          <c:cat>
            <c:strRef>
              <c:f>Cameras!$B$1:$H$1</c:f>
              <c:strCache>
                <c:ptCount val="7"/>
                <c:pt idx="0">
                  <c:v>2010</c:v>
                </c:pt>
                <c:pt idx="1">
                  <c:v>2011</c:v>
                </c:pt>
                <c:pt idx="2">
                  <c:v>2012</c:v>
                </c:pt>
                <c:pt idx="3">
                  <c:v>2013</c:v>
                </c:pt>
                <c:pt idx="4">
                  <c:v>2014</c:v>
                </c:pt>
                <c:pt idx="5">
                  <c:v>Model - current rate</c:v>
                </c:pt>
                <c:pt idx="6">
                  <c:v>Model - Government tatget</c:v>
                </c:pt>
              </c:strCache>
            </c:strRef>
          </c:cat>
          <c:val>
            <c:numRef>
              <c:f>Cameras!$B$4:$H$4</c:f>
              <c:numCache>
                <c:formatCode>0</c:formatCode>
                <c:ptCount val="7"/>
                <c:pt idx="0">
                  <c:v>0</c:v>
                </c:pt>
                <c:pt idx="1">
                  <c:v>0</c:v>
                </c:pt>
                <c:pt idx="2">
                  <c:v>85.720547999999994</c:v>
                </c:pt>
                <c:pt idx="3">
                  <c:v>153.64657500000001</c:v>
                </c:pt>
                <c:pt idx="4">
                  <c:v>115.931507</c:v>
                </c:pt>
                <c:pt idx="5">
                  <c:v>160</c:v>
                </c:pt>
                <c:pt idx="6">
                  <c:v>358</c:v>
                </c:pt>
              </c:numCache>
            </c:numRef>
          </c:val>
        </c:ser>
        <c:ser>
          <c:idx val="3"/>
          <c:order val="3"/>
          <c:tx>
            <c:strRef>
              <c:f>Cameras!$A$6</c:f>
              <c:strCache>
                <c:ptCount val="1"/>
                <c:pt idx="0">
                  <c:v>100217</c:v>
                </c:pt>
              </c:strCache>
            </c:strRef>
          </c:tx>
          <c:spPr>
            <a:solidFill>
              <a:schemeClr val="accent4"/>
            </a:solidFill>
            <a:ln>
              <a:noFill/>
            </a:ln>
            <a:effectLst/>
          </c:spPr>
          <c:invertIfNegative val="0"/>
          <c:cat>
            <c:strRef>
              <c:f>Cameras!$B$1:$H$1</c:f>
              <c:strCache>
                <c:ptCount val="7"/>
                <c:pt idx="0">
                  <c:v>2010</c:v>
                </c:pt>
                <c:pt idx="1">
                  <c:v>2011</c:v>
                </c:pt>
                <c:pt idx="2">
                  <c:v>2012</c:v>
                </c:pt>
                <c:pt idx="3">
                  <c:v>2013</c:v>
                </c:pt>
                <c:pt idx="4">
                  <c:v>2014</c:v>
                </c:pt>
                <c:pt idx="5">
                  <c:v>Model - current rate</c:v>
                </c:pt>
                <c:pt idx="6">
                  <c:v>Model - Government tatget</c:v>
                </c:pt>
              </c:strCache>
            </c:strRef>
          </c:cat>
          <c:val>
            <c:numRef>
              <c:f>Cameras!$B$5:$H$5</c:f>
              <c:numCache>
                <c:formatCode>0</c:formatCode>
                <c:ptCount val="7"/>
                <c:pt idx="0">
                  <c:v>0</c:v>
                </c:pt>
                <c:pt idx="1">
                  <c:v>0</c:v>
                </c:pt>
                <c:pt idx="2">
                  <c:v>25.194521000000002</c:v>
                </c:pt>
                <c:pt idx="3">
                  <c:v>39.210959000000003</c:v>
                </c:pt>
                <c:pt idx="4">
                  <c:v>49.082191999999999</c:v>
                </c:pt>
                <c:pt idx="5">
                  <c:v>66</c:v>
                </c:pt>
                <c:pt idx="6">
                  <c:v>115</c:v>
                </c:pt>
              </c:numCache>
            </c:numRef>
          </c:val>
        </c:ser>
        <c:ser>
          <c:idx val="4"/>
          <c:order val="4"/>
          <c:tx>
            <c:strRef>
              <c:f>Cameras!$A$6</c:f>
              <c:strCache>
                <c:ptCount val="1"/>
                <c:pt idx="0">
                  <c:v>100217</c:v>
                </c:pt>
              </c:strCache>
            </c:strRef>
          </c:tx>
          <c:spPr>
            <a:solidFill>
              <a:schemeClr val="accent5"/>
            </a:solidFill>
            <a:ln>
              <a:noFill/>
            </a:ln>
            <a:effectLst/>
          </c:spPr>
          <c:invertIfNegative val="0"/>
          <c:cat>
            <c:strRef>
              <c:f>Cameras!$B$1:$H$1</c:f>
              <c:strCache>
                <c:ptCount val="7"/>
                <c:pt idx="0">
                  <c:v>2010</c:v>
                </c:pt>
                <c:pt idx="1">
                  <c:v>2011</c:v>
                </c:pt>
                <c:pt idx="2">
                  <c:v>2012</c:v>
                </c:pt>
                <c:pt idx="3">
                  <c:v>2013</c:v>
                </c:pt>
                <c:pt idx="4">
                  <c:v>2014</c:v>
                </c:pt>
                <c:pt idx="5">
                  <c:v>Model - current rate</c:v>
                </c:pt>
                <c:pt idx="6">
                  <c:v>Model - Government tatget</c:v>
                </c:pt>
              </c:strCache>
            </c:strRef>
          </c:cat>
          <c:val>
            <c:numRef>
              <c:f>Cameras!$B$6:$H$6</c:f>
              <c:numCache>
                <c:formatCode>0</c:formatCode>
                <c:ptCount val="7"/>
                <c:pt idx="0">
                  <c:v>0</c:v>
                </c:pt>
                <c:pt idx="1">
                  <c:v>15.964384000000001</c:v>
                </c:pt>
                <c:pt idx="2">
                  <c:v>27.421918000000002</c:v>
                </c:pt>
                <c:pt idx="3">
                  <c:v>32.821917999999997</c:v>
                </c:pt>
                <c:pt idx="4">
                  <c:v>19.090411</c:v>
                </c:pt>
                <c:pt idx="5">
                  <c:v>0</c:v>
                </c:pt>
                <c:pt idx="6">
                  <c:v>0</c:v>
                </c:pt>
              </c:numCache>
            </c:numRef>
          </c:val>
        </c:ser>
        <c:ser>
          <c:idx val="5"/>
          <c:order val="5"/>
          <c:tx>
            <c:strRef>
              <c:f>Cameras!$A$7</c:f>
              <c:strCache>
                <c:ptCount val="1"/>
                <c:pt idx="0">
                  <c:v>100628</c:v>
                </c:pt>
              </c:strCache>
            </c:strRef>
          </c:tx>
          <c:spPr>
            <a:solidFill>
              <a:schemeClr val="accent6"/>
            </a:solidFill>
            <a:ln>
              <a:noFill/>
            </a:ln>
            <a:effectLst/>
          </c:spPr>
          <c:invertIfNegative val="0"/>
          <c:cat>
            <c:strRef>
              <c:f>Cameras!$B$1:$H$1</c:f>
              <c:strCache>
                <c:ptCount val="7"/>
                <c:pt idx="0">
                  <c:v>2010</c:v>
                </c:pt>
                <c:pt idx="1">
                  <c:v>2011</c:v>
                </c:pt>
                <c:pt idx="2">
                  <c:v>2012</c:v>
                </c:pt>
                <c:pt idx="3">
                  <c:v>2013</c:v>
                </c:pt>
                <c:pt idx="4">
                  <c:v>2014</c:v>
                </c:pt>
                <c:pt idx="5">
                  <c:v>Model - current rate</c:v>
                </c:pt>
                <c:pt idx="6">
                  <c:v>Model - Government tatget</c:v>
                </c:pt>
              </c:strCache>
            </c:strRef>
          </c:cat>
          <c:val>
            <c:numRef>
              <c:f>Cameras!$B$7:$H$7</c:f>
              <c:numCache>
                <c:formatCode>0</c:formatCode>
                <c:ptCount val="7"/>
                <c:pt idx="0">
                  <c:v>0</c:v>
                </c:pt>
                <c:pt idx="1">
                  <c:v>0</c:v>
                </c:pt>
                <c:pt idx="2">
                  <c:v>18.638356000000002</c:v>
                </c:pt>
                <c:pt idx="3">
                  <c:v>27.320547999999999</c:v>
                </c:pt>
                <c:pt idx="4">
                  <c:v>37.041096000000003</c:v>
                </c:pt>
                <c:pt idx="5">
                  <c:v>2</c:v>
                </c:pt>
                <c:pt idx="6">
                  <c:v>7</c:v>
                </c:pt>
              </c:numCache>
            </c:numRef>
          </c:val>
        </c:ser>
        <c:ser>
          <c:idx val="6"/>
          <c:order val="6"/>
          <c:tx>
            <c:strRef>
              <c:f>Cameras!$A$8</c:f>
              <c:strCache>
                <c:ptCount val="1"/>
                <c:pt idx="0">
                  <c:v>100629</c:v>
                </c:pt>
              </c:strCache>
            </c:strRef>
          </c:tx>
          <c:spPr>
            <a:solidFill>
              <a:schemeClr val="accent1">
                <a:lumMod val="60000"/>
              </a:schemeClr>
            </a:solidFill>
            <a:ln>
              <a:noFill/>
            </a:ln>
            <a:effectLst/>
          </c:spPr>
          <c:invertIfNegative val="0"/>
          <c:cat>
            <c:strRef>
              <c:f>Cameras!$B$1:$H$1</c:f>
              <c:strCache>
                <c:ptCount val="7"/>
                <c:pt idx="0">
                  <c:v>2010</c:v>
                </c:pt>
                <c:pt idx="1">
                  <c:v>2011</c:v>
                </c:pt>
                <c:pt idx="2">
                  <c:v>2012</c:v>
                </c:pt>
                <c:pt idx="3">
                  <c:v>2013</c:v>
                </c:pt>
                <c:pt idx="4">
                  <c:v>2014</c:v>
                </c:pt>
                <c:pt idx="5">
                  <c:v>Model - current rate</c:v>
                </c:pt>
                <c:pt idx="6">
                  <c:v>Model - Government tatget</c:v>
                </c:pt>
              </c:strCache>
            </c:strRef>
          </c:cat>
          <c:val>
            <c:numRef>
              <c:f>Cameras!$B$8:$H$8</c:f>
              <c:numCache>
                <c:formatCode>0</c:formatCode>
                <c:ptCount val="7"/>
                <c:pt idx="0">
                  <c:v>0</c:v>
                </c:pt>
                <c:pt idx="1">
                  <c:v>0</c:v>
                </c:pt>
                <c:pt idx="2">
                  <c:v>63.183562000000002</c:v>
                </c:pt>
                <c:pt idx="3">
                  <c:v>131.10137</c:v>
                </c:pt>
                <c:pt idx="4">
                  <c:v>156.73424700000001</c:v>
                </c:pt>
                <c:pt idx="5">
                  <c:v>72</c:v>
                </c:pt>
                <c:pt idx="6">
                  <c:v>209</c:v>
                </c:pt>
              </c:numCache>
            </c:numRef>
          </c:val>
        </c:ser>
        <c:dLbls>
          <c:showLegendKey val="0"/>
          <c:showVal val="0"/>
          <c:showCatName val="0"/>
          <c:showSerName val="0"/>
          <c:showPercent val="0"/>
          <c:showBubbleSize val="0"/>
        </c:dLbls>
        <c:gapWidth val="219"/>
        <c:overlap val="-27"/>
        <c:axId val="402873744"/>
        <c:axId val="402874136"/>
      </c:barChart>
      <c:catAx>
        <c:axId val="402873744"/>
        <c:scaling>
          <c:orientation val="minMax"/>
        </c:scaling>
        <c:delete val="0"/>
        <c:axPos val="b"/>
        <c:numFmt formatCode="General" sourceLinked="1"/>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2874136"/>
        <c:crosses val="autoZero"/>
        <c:auto val="1"/>
        <c:lblAlgn val="ctr"/>
        <c:lblOffset val="100"/>
        <c:noMultiLvlLbl val="0"/>
      </c:catAx>
      <c:valAx>
        <c:axId val="40287413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2873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1"/>
        <c:ser>
          <c:idx val="0"/>
          <c:order val="0"/>
          <c:tx>
            <c:strRef>
              <c:f>label 0</c:f>
              <c:strCache>
                <c:ptCount val="1"/>
                <c:pt idx="0">
                  <c:v>90241</c:v>
                </c:pt>
              </c:strCache>
            </c:strRef>
          </c:tx>
          <c:spPr>
            <a:solidFill>
              <a:srgbClr val="4672A8"/>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0</c:f>
              <c:numCache>
                <c:formatCode>General</c:formatCode>
                <c:ptCount val="6"/>
                <c:pt idx="0">
                  <c:v>0</c:v>
                </c:pt>
                <c:pt idx="1">
                  <c:v>11.9972602739726</c:v>
                </c:pt>
                <c:pt idx="2">
                  <c:v>121.602739726027</c:v>
                </c:pt>
                <c:pt idx="3">
                  <c:v>146.131506849315</c:v>
                </c:pt>
                <c:pt idx="4">
                  <c:v>133.25753424657501</c:v>
                </c:pt>
                <c:pt idx="5">
                  <c:v>22</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1"/>
          <c:order val="1"/>
          <c:tx>
            <c:strRef>
              <c:f>label 1</c:f>
              <c:strCache>
                <c:ptCount val="1"/>
                <c:pt idx="0">
                  <c:v>90810</c:v>
                </c:pt>
              </c:strCache>
            </c:strRef>
          </c:tx>
          <c:spPr>
            <a:solidFill>
              <a:srgbClr val="AB4744"/>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1</c:f>
              <c:numCache>
                <c:formatCode>General</c:formatCode>
                <c:ptCount val="6"/>
                <c:pt idx="0">
                  <c:v>182.17479674796701</c:v>
                </c:pt>
                <c:pt idx="1">
                  <c:v>169.906849315068</c:v>
                </c:pt>
                <c:pt idx="2">
                  <c:v>143.60547945205499</c:v>
                </c:pt>
                <c:pt idx="3">
                  <c:v>231.76164383561601</c:v>
                </c:pt>
                <c:pt idx="4">
                  <c:v>326.64109589041101</c:v>
                </c:pt>
                <c:pt idx="5">
                  <c:v>169</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2"/>
          <c:order val="2"/>
          <c:tx>
            <c:strRef>
              <c:f>label 2</c:f>
              <c:strCache>
                <c:ptCount val="1"/>
                <c:pt idx="0">
                  <c:v>90811</c:v>
                </c:pt>
              </c:strCache>
            </c:strRef>
          </c:tx>
          <c:spPr>
            <a:solidFill>
              <a:srgbClr val="8AA64F"/>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2</c:f>
              <c:numCache>
                <c:formatCode>General</c:formatCode>
                <c:ptCount val="6"/>
                <c:pt idx="0">
                  <c:v>0</c:v>
                </c:pt>
                <c:pt idx="1">
                  <c:v>0</c:v>
                </c:pt>
                <c:pt idx="2">
                  <c:v>85.720547945205496</c:v>
                </c:pt>
                <c:pt idx="3">
                  <c:v>153.64657534246601</c:v>
                </c:pt>
                <c:pt idx="4">
                  <c:v>115.931506849315</c:v>
                </c:pt>
                <c:pt idx="5">
                  <c:v>0</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3"/>
          <c:order val="3"/>
          <c:tx>
            <c:strRef>
              <c:f>label 3</c:f>
              <c:strCache>
                <c:ptCount val="1"/>
                <c:pt idx="0">
                  <c:v>100122</c:v>
                </c:pt>
              </c:strCache>
            </c:strRef>
          </c:tx>
          <c:spPr>
            <a:solidFill>
              <a:srgbClr val="725990"/>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3</c:f>
              <c:numCache>
                <c:formatCode>General</c:formatCode>
                <c:ptCount val="6"/>
                <c:pt idx="0">
                  <c:v>0</c:v>
                </c:pt>
                <c:pt idx="1">
                  <c:v>0</c:v>
                </c:pt>
                <c:pt idx="2">
                  <c:v>25.194520547945199</c:v>
                </c:pt>
                <c:pt idx="3">
                  <c:v>39.210958904109603</c:v>
                </c:pt>
                <c:pt idx="4">
                  <c:v>49.082191780821901</c:v>
                </c:pt>
                <c:pt idx="5">
                  <c:v>66</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4"/>
          <c:order val="4"/>
          <c:tx>
            <c:strRef>
              <c:f>label 4</c:f>
              <c:strCache>
                <c:ptCount val="1"/>
                <c:pt idx="0">
                  <c:v>100217</c:v>
                </c:pt>
              </c:strCache>
            </c:strRef>
          </c:tx>
          <c:spPr>
            <a:solidFill>
              <a:srgbClr val="4299B0"/>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4</c:f>
              <c:numCache>
                <c:formatCode>General</c:formatCode>
                <c:ptCount val="6"/>
                <c:pt idx="0">
                  <c:v>0</c:v>
                </c:pt>
                <c:pt idx="1">
                  <c:v>15.9643835616438</c:v>
                </c:pt>
                <c:pt idx="2">
                  <c:v>27.421917808219199</c:v>
                </c:pt>
                <c:pt idx="3">
                  <c:v>32.821917808219197</c:v>
                </c:pt>
                <c:pt idx="4">
                  <c:v>19.090410958904101</c:v>
                </c:pt>
                <c:pt idx="5">
                  <c:v>15</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5"/>
          <c:order val="5"/>
          <c:tx>
            <c:strRef>
              <c:f>label 5</c:f>
              <c:strCache>
                <c:ptCount val="1"/>
                <c:pt idx="0">
                  <c:v>100628</c:v>
                </c:pt>
              </c:strCache>
            </c:strRef>
          </c:tx>
          <c:spPr>
            <a:solidFill>
              <a:srgbClr val="DC853E"/>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5</c:f>
              <c:numCache>
                <c:formatCode>General</c:formatCode>
                <c:ptCount val="6"/>
                <c:pt idx="0">
                  <c:v>0</c:v>
                </c:pt>
                <c:pt idx="1">
                  <c:v>0</c:v>
                </c:pt>
                <c:pt idx="2">
                  <c:v>18.638356164383602</c:v>
                </c:pt>
                <c:pt idx="3">
                  <c:v>27.320547945205501</c:v>
                </c:pt>
                <c:pt idx="4">
                  <c:v>37.041095890411</c:v>
                </c:pt>
                <c:pt idx="5">
                  <c:v>72</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6"/>
          <c:order val="6"/>
          <c:tx>
            <c:strRef>
              <c:f>label 6</c:f>
              <c:strCache>
                <c:ptCount val="1"/>
                <c:pt idx="0">
                  <c:v>100629</c:v>
                </c:pt>
              </c:strCache>
            </c:strRef>
          </c:tx>
          <c:spPr>
            <a:solidFill>
              <a:srgbClr val="93A9CE"/>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6</c:f>
              <c:numCache>
                <c:formatCode>General</c:formatCode>
                <c:ptCount val="6"/>
                <c:pt idx="0">
                  <c:v>0</c:v>
                </c:pt>
                <c:pt idx="1">
                  <c:v>0</c:v>
                </c:pt>
                <c:pt idx="2">
                  <c:v>63.183561643835603</c:v>
                </c:pt>
                <c:pt idx="3">
                  <c:v>131.10136986301401</c:v>
                </c:pt>
                <c:pt idx="4">
                  <c:v>156.73424657534201</c:v>
                </c:pt>
                <c:pt idx="5">
                  <c:v>102</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dLbls>
          <c:showLegendKey val="0"/>
          <c:showVal val="0"/>
          <c:showCatName val="0"/>
          <c:showSerName val="0"/>
          <c:showPercent val="0"/>
          <c:showBubbleSize val="0"/>
        </c:dLbls>
        <c:gapWidth val="150"/>
        <c:axId val="310780960"/>
        <c:axId val="310781352"/>
      </c:barChart>
      <c:catAx>
        <c:axId val="310780960"/>
        <c:scaling>
          <c:orientation val="minMax"/>
        </c:scaling>
        <c:delete val="0"/>
        <c:axPos val="b"/>
        <c:numFmt formatCode="General" sourceLinked="0"/>
        <c:majorTickMark val="out"/>
        <c:minorTickMark val="none"/>
        <c:tickLblPos val="nextTo"/>
        <c:spPr>
          <a:ln w="9360">
            <a:solidFill>
              <a:srgbClr val="878787"/>
            </a:solidFill>
            <a:round/>
          </a:ln>
        </c:spPr>
        <c:crossAx val="310781352"/>
        <c:crosses val="autoZero"/>
        <c:auto val="1"/>
        <c:lblAlgn val="ctr"/>
        <c:lblOffset val="100"/>
        <c:noMultiLvlLbl val="1"/>
      </c:catAx>
      <c:valAx>
        <c:axId val="310781352"/>
        <c:scaling>
          <c:orientation val="minMax"/>
        </c:scaling>
        <c:delete val="0"/>
        <c:axPos val="l"/>
        <c:numFmt formatCode="General" sourceLinked="1"/>
        <c:majorTickMark val="out"/>
        <c:minorTickMark val="none"/>
        <c:tickLblPos val="nextTo"/>
        <c:spPr>
          <a:ln w="9360">
            <a:solidFill>
              <a:srgbClr val="878787"/>
            </a:solidFill>
            <a:round/>
          </a:ln>
        </c:spPr>
        <c:crossAx val="310780960"/>
        <c:crosses val="autoZero"/>
        <c:crossBetween val="between"/>
      </c:valAx>
      <c:spPr>
        <a:solidFill>
          <a:srgbClr val="FFFFFF"/>
        </a:solidFill>
        <a:ln>
          <a:noFill/>
        </a:ln>
      </c:spPr>
    </c:plotArea>
    <c:legend>
      <c:legendPos val="r"/>
      <c:overlay val="0"/>
      <c:spPr>
        <a:noFill/>
        <a:ln>
          <a:noFill/>
        </a:ln>
      </c:spPr>
    </c:legend>
    <c:plotVisOnly val="1"/>
    <c:dispBlanksAs val="zero"/>
    <c:showDLblsOverMax val="1"/>
  </c:chart>
  <c:spPr>
    <a:solidFill>
      <a:srgbClr val="FFFFFF"/>
    </a:solidFill>
    <a:ln>
      <a:solidFill>
        <a:schemeClr val="tx1"/>
      </a:solidFill>
    </a:ln>
  </c:spPr>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x"/>
            <c:size val="5"/>
            <c:spPr>
              <a:noFill/>
              <a:ln w="9525">
                <a:solidFill>
                  <a:schemeClr val="tx1"/>
                </a:solidFill>
              </a:ln>
              <a:effectLst/>
            </c:spPr>
          </c:marker>
          <c:trendline>
            <c:spPr>
              <a:ln w="19050" cap="rnd">
                <a:solidFill>
                  <a:schemeClr val="tx1"/>
                </a:solidFill>
                <a:prstDash val="solid"/>
              </a:ln>
              <a:effectLst/>
            </c:spPr>
            <c:trendlineType val="linear"/>
            <c:forward val="50"/>
            <c:backward val="17"/>
            <c:dispRSqr val="1"/>
            <c:dispEq val="0"/>
            <c:trendlineLbl>
              <c:layout>
                <c:manualLayout>
                  <c:x val="-3.3808780922665475E-2"/>
                  <c:y val="-7.564782858435317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Cameras!$D$2:$D$8</c:f>
              <c:numCache>
                <c:formatCode>0</c:formatCode>
                <c:ptCount val="7"/>
                <c:pt idx="0">
                  <c:v>121.60274</c:v>
                </c:pt>
                <c:pt idx="1">
                  <c:v>143.605479</c:v>
                </c:pt>
                <c:pt idx="2">
                  <c:v>85.720547999999994</c:v>
                </c:pt>
                <c:pt idx="3">
                  <c:v>25.194521000000002</c:v>
                </c:pt>
                <c:pt idx="4">
                  <c:v>27.421918000000002</c:v>
                </c:pt>
                <c:pt idx="5">
                  <c:v>18.638356000000002</c:v>
                </c:pt>
                <c:pt idx="6">
                  <c:v>63.183562000000002</c:v>
                </c:pt>
              </c:numCache>
            </c:numRef>
          </c:xVal>
          <c:yVal>
            <c:numRef>
              <c:f>Cameras!$G$2:$G$8</c:f>
              <c:numCache>
                <c:formatCode>0</c:formatCode>
                <c:ptCount val="7"/>
                <c:pt idx="0">
                  <c:v>3</c:v>
                </c:pt>
                <c:pt idx="1">
                  <c:v>147</c:v>
                </c:pt>
                <c:pt idx="2">
                  <c:v>160</c:v>
                </c:pt>
                <c:pt idx="3">
                  <c:v>66</c:v>
                </c:pt>
                <c:pt idx="4">
                  <c:v>0</c:v>
                </c:pt>
                <c:pt idx="5">
                  <c:v>2</c:v>
                </c:pt>
                <c:pt idx="6">
                  <c:v>72</c:v>
                </c:pt>
              </c:numCache>
            </c:numRef>
          </c:yVal>
          <c:smooth val="0"/>
        </c:ser>
        <c:dLbls>
          <c:showLegendKey val="0"/>
          <c:showVal val="0"/>
          <c:showCatName val="0"/>
          <c:showSerName val="0"/>
          <c:showPercent val="0"/>
          <c:showBubbleSize val="0"/>
        </c:dLbls>
        <c:axId val="310782136"/>
        <c:axId val="404837120"/>
      </c:scatterChart>
      <c:valAx>
        <c:axId val="310782136"/>
        <c:scaling>
          <c:orientation val="minMax"/>
          <c:max val="18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Model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4837120"/>
        <c:crosses val="autoZero"/>
        <c:crossBetween val="midCat"/>
      </c:valAx>
      <c:valAx>
        <c:axId val="404837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Cameras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078213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06606150975314"/>
          <c:y val="4.6770924467774866E-2"/>
          <c:w val="0.86521533645503612"/>
          <c:h val="0.79669134172599687"/>
        </c:manualLayout>
      </c:layout>
      <c:scatterChart>
        <c:scatterStyle val="lineMarker"/>
        <c:varyColors val="0"/>
        <c:ser>
          <c:idx val="0"/>
          <c:order val="0"/>
          <c:tx>
            <c:strRef>
              <c:f>label 0</c:f>
              <c:strCache>
                <c:ptCount val="1"/>
                <c:pt idx="0">
                  <c:v>2012</c:v>
                </c:pt>
              </c:strCache>
            </c:strRef>
          </c:tx>
          <c:spPr>
            <a:ln w="28440">
              <a:noFill/>
            </a:ln>
          </c:spPr>
          <c:marker>
            <c:symbol val="star"/>
            <c:size val="5"/>
            <c:spPr>
              <a:noFill/>
              <a:ln>
                <a:solidFill>
                  <a:schemeClr val="tx1"/>
                </a:solidFill>
              </a:ln>
            </c:spPr>
          </c:marker>
          <c:trendline>
            <c:trendlineType val="linear"/>
            <c:forward val="200"/>
            <c:backward val="18"/>
            <c:dispRSqr val="1"/>
            <c:dispEq val="0"/>
            <c:trendlineLbl>
              <c:layout>
                <c:manualLayout>
                  <c:x val="8.7729963987059761E-2"/>
                  <c:y val="0.14047392801112327"/>
                </c:manualLayout>
              </c:layout>
              <c:numFmt formatCode="General" sourceLinked="0"/>
            </c:trendlineLbl>
          </c:trendline>
          <c:xVal>
            <c:numRef>
              <c:f>1</c:f>
              <c:numCache>
                <c:formatCode>General</c:formatCode>
                <c:ptCount val="7"/>
                <c:pt idx="0">
                  <c:v>121.602739726027</c:v>
                </c:pt>
                <c:pt idx="1">
                  <c:v>143.60547945205499</c:v>
                </c:pt>
                <c:pt idx="2">
                  <c:v>85.720547945205496</c:v>
                </c:pt>
                <c:pt idx="3">
                  <c:v>25.194520547945199</c:v>
                </c:pt>
                <c:pt idx="4">
                  <c:v>27.421917808219199</c:v>
                </c:pt>
                <c:pt idx="5">
                  <c:v>18.638356164383602</c:v>
                </c:pt>
                <c:pt idx="6">
                  <c:v>63.183561643835603</c:v>
                </c:pt>
              </c:numCache>
            </c:numRef>
          </c:xVal>
          <c:yVal>
            <c:numRef>
              <c:f>0</c:f>
              <c:numCache>
                <c:formatCode>General</c:formatCode>
                <c:ptCount val="7"/>
                <c:pt idx="0">
                  <c:v>22</c:v>
                </c:pt>
                <c:pt idx="1">
                  <c:v>169</c:v>
                </c:pt>
                <c:pt idx="2">
                  <c:v>0</c:v>
                </c:pt>
                <c:pt idx="3">
                  <c:v>66</c:v>
                </c:pt>
                <c:pt idx="4">
                  <c:v>15</c:v>
                </c:pt>
                <c:pt idx="5">
                  <c:v>72</c:v>
                </c:pt>
                <c:pt idx="6">
                  <c:v>102</c:v>
                </c:pt>
              </c:numCache>
            </c:numRef>
          </c:yVal>
          <c:smooth val="0"/>
        </c:ser>
        <c:ser>
          <c:idx val="1"/>
          <c:order val="1"/>
          <c:tx>
            <c:strRef>
              <c:f>label 2</c:f>
              <c:strCache>
                <c:ptCount val="1"/>
                <c:pt idx="0">
                  <c:v>2013</c:v>
                </c:pt>
              </c:strCache>
            </c:strRef>
          </c:tx>
          <c:spPr>
            <a:ln w="28440">
              <a:noFill/>
            </a:ln>
          </c:spPr>
          <c:marker>
            <c:symbol val="plus"/>
            <c:size val="5"/>
            <c:spPr>
              <a:noFill/>
              <a:ln>
                <a:solidFill>
                  <a:schemeClr val="tx1"/>
                </a:solidFill>
              </a:ln>
            </c:spPr>
          </c:marker>
          <c:xVal>
            <c:numRef>
              <c:f>3</c:f>
              <c:numCache>
                <c:formatCode>General</c:formatCode>
                <c:ptCount val="7"/>
                <c:pt idx="0">
                  <c:v>146.131506849315</c:v>
                </c:pt>
                <c:pt idx="1">
                  <c:v>231.76164383561601</c:v>
                </c:pt>
                <c:pt idx="2">
                  <c:v>153.64657534246601</c:v>
                </c:pt>
                <c:pt idx="3">
                  <c:v>39.210958904109603</c:v>
                </c:pt>
                <c:pt idx="4">
                  <c:v>32.821917808219197</c:v>
                </c:pt>
                <c:pt idx="5">
                  <c:v>27.320547945205501</c:v>
                </c:pt>
                <c:pt idx="6">
                  <c:v>131.10136986301401</c:v>
                </c:pt>
              </c:numCache>
            </c:numRef>
          </c:xVal>
          <c:yVal>
            <c:numRef>
              <c:f>2</c:f>
              <c:numCache>
                <c:formatCode>General</c:formatCode>
                <c:ptCount val="7"/>
                <c:pt idx="0">
                  <c:v>22</c:v>
                </c:pt>
                <c:pt idx="1">
                  <c:v>169</c:v>
                </c:pt>
                <c:pt idx="2">
                  <c:v>0</c:v>
                </c:pt>
                <c:pt idx="3">
                  <c:v>66</c:v>
                </c:pt>
                <c:pt idx="4">
                  <c:v>15</c:v>
                </c:pt>
                <c:pt idx="5">
                  <c:v>72</c:v>
                </c:pt>
                <c:pt idx="6">
                  <c:v>102</c:v>
                </c:pt>
              </c:numCache>
            </c:numRef>
          </c:yVal>
          <c:smooth val="0"/>
        </c:ser>
        <c:ser>
          <c:idx val="2"/>
          <c:order val="2"/>
          <c:tx>
            <c:strRef>
              <c:f>label 4</c:f>
              <c:strCache>
                <c:ptCount val="1"/>
                <c:pt idx="0">
                  <c:v>2014</c:v>
                </c:pt>
              </c:strCache>
            </c:strRef>
          </c:tx>
          <c:spPr>
            <a:ln w="28440">
              <a:noFill/>
            </a:ln>
          </c:spPr>
          <c:marker>
            <c:symbol val="x"/>
            <c:size val="5"/>
            <c:spPr>
              <a:noFill/>
              <a:ln>
                <a:solidFill>
                  <a:schemeClr val="tx1"/>
                </a:solidFill>
              </a:ln>
            </c:spPr>
          </c:marker>
          <c:xVal>
            <c:numRef>
              <c:f>5</c:f>
              <c:numCache>
                <c:formatCode>General</c:formatCode>
                <c:ptCount val="7"/>
                <c:pt idx="0">
                  <c:v>133.25753424657501</c:v>
                </c:pt>
                <c:pt idx="1">
                  <c:v>326.64109589041101</c:v>
                </c:pt>
                <c:pt idx="2">
                  <c:v>115.931506849315</c:v>
                </c:pt>
                <c:pt idx="3">
                  <c:v>49.082191780821901</c:v>
                </c:pt>
                <c:pt idx="4">
                  <c:v>19.090410958904101</c:v>
                </c:pt>
                <c:pt idx="5">
                  <c:v>37.041095890411</c:v>
                </c:pt>
                <c:pt idx="6">
                  <c:v>156.73424657534201</c:v>
                </c:pt>
              </c:numCache>
            </c:numRef>
          </c:xVal>
          <c:yVal>
            <c:numRef>
              <c:f>4</c:f>
              <c:numCache>
                <c:formatCode>General</c:formatCode>
                <c:ptCount val="7"/>
                <c:pt idx="0">
                  <c:v>22</c:v>
                </c:pt>
                <c:pt idx="1">
                  <c:v>169</c:v>
                </c:pt>
                <c:pt idx="2">
                  <c:v>0</c:v>
                </c:pt>
                <c:pt idx="3">
                  <c:v>66</c:v>
                </c:pt>
                <c:pt idx="4">
                  <c:v>15</c:v>
                </c:pt>
                <c:pt idx="5">
                  <c:v>72</c:v>
                </c:pt>
                <c:pt idx="6">
                  <c:v>102</c:v>
                </c:pt>
              </c:numCache>
            </c:numRef>
          </c:yVal>
          <c:smooth val="0"/>
        </c:ser>
        <c:dLbls>
          <c:showLegendKey val="0"/>
          <c:showVal val="0"/>
          <c:showCatName val="0"/>
          <c:showSerName val="0"/>
          <c:showPercent val="0"/>
          <c:showBubbleSize val="0"/>
        </c:dLbls>
        <c:axId val="404837904"/>
        <c:axId val="404838296"/>
      </c:scatterChart>
      <c:valAx>
        <c:axId val="404837904"/>
        <c:scaling>
          <c:orientation val="minMax"/>
        </c:scaling>
        <c:delete val="0"/>
        <c:axPos val="b"/>
        <c:title>
          <c:tx>
            <c:rich>
              <a:bodyPr/>
              <a:lstStyle/>
              <a:p>
                <a:pPr>
                  <a:defRPr/>
                </a:pPr>
                <a:r>
                  <a:rPr lang="en-GB" sz="1000" b="1">
                    <a:solidFill>
                      <a:srgbClr val="000000"/>
                    </a:solidFill>
                    <a:latin typeface="Calibri"/>
                  </a:rPr>
                  <a:t>Camera count </a:t>
                </a:r>
              </a:p>
            </c:rich>
          </c:tx>
          <c:overlay val="1"/>
        </c:title>
        <c:numFmt formatCode="General" sourceLinked="1"/>
        <c:majorTickMark val="out"/>
        <c:minorTickMark val="none"/>
        <c:tickLblPos val="nextTo"/>
        <c:spPr>
          <a:ln w="9360">
            <a:solidFill>
              <a:srgbClr val="878787"/>
            </a:solidFill>
            <a:round/>
          </a:ln>
        </c:spPr>
        <c:crossAx val="404838296"/>
        <c:crosses val="autoZero"/>
        <c:crossBetween val="midCat"/>
      </c:valAx>
      <c:valAx>
        <c:axId val="404838296"/>
        <c:scaling>
          <c:orientation val="minMax"/>
        </c:scaling>
        <c:delete val="0"/>
        <c:axPos val="l"/>
        <c:title>
          <c:tx>
            <c:rich>
              <a:bodyPr/>
              <a:lstStyle/>
              <a:p>
                <a:pPr>
                  <a:defRPr/>
                </a:pPr>
                <a:r>
                  <a:rPr lang="en-GB" sz="1000" b="1">
                    <a:solidFill>
                      <a:srgbClr val="000000"/>
                    </a:solidFill>
                    <a:latin typeface="Calibri"/>
                  </a:rPr>
                  <a:t>Model prediciton</a:t>
                </a:r>
              </a:p>
            </c:rich>
          </c:tx>
          <c:overlay val="1"/>
        </c:title>
        <c:numFmt formatCode="General" sourceLinked="1"/>
        <c:majorTickMark val="out"/>
        <c:minorTickMark val="none"/>
        <c:tickLblPos val="nextTo"/>
        <c:spPr>
          <a:ln w="9360">
            <a:solidFill>
              <a:srgbClr val="878787"/>
            </a:solidFill>
            <a:round/>
          </a:ln>
        </c:spPr>
        <c:crossAx val="404837904"/>
        <c:crosses val="autoZero"/>
        <c:crossBetween val="midCat"/>
      </c:valAx>
      <c:spPr>
        <a:solidFill>
          <a:srgbClr val="FFFFFF"/>
        </a:solidFill>
        <a:ln>
          <a:noFill/>
        </a:ln>
      </c:spPr>
    </c:plotArea>
    <c:legend>
      <c:legendPos val="r"/>
      <c:layout>
        <c:manualLayout>
          <c:xMode val="edge"/>
          <c:yMode val="edge"/>
          <c:x val="0.772745964893923"/>
          <c:y val="0.49559635073944369"/>
          <c:w val="0.18517208604738361"/>
          <c:h val="0.27320737882268964"/>
        </c:manualLayout>
      </c:layout>
      <c:overlay val="0"/>
      <c:spPr>
        <a:noFill/>
        <a:ln>
          <a:noFill/>
        </a:ln>
      </c:spPr>
    </c:legend>
    <c:plotVisOnly val="1"/>
    <c:dispBlanksAs val="zero"/>
    <c:showDLblsOverMax val="1"/>
  </c:chart>
  <c:spPr>
    <a:solidFill>
      <a:srgbClr val="FFFFFF"/>
    </a:solidFill>
    <a:ln>
      <a:solidFill>
        <a:schemeClr val="tx1"/>
      </a:solidFill>
    </a:ln>
  </c:spPr>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664</TotalTime>
  <Pages>18</Pages>
  <Words>9217</Words>
  <Characters>52537</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University of Leeds</Company>
  <LinksUpToDate>false</LinksUpToDate>
  <CharactersWithSpaces>61631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Matthew Whittle [gy14mw]</dc:creator>
  <cp:lastModifiedBy>Matthew Whittle [gy14mw]</cp:lastModifiedBy>
  <cp:revision>6</cp:revision>
  <dcterms:created xsi:type="dcterms:W3CDTF">2015-12-18T15:14:00Z</dcterms:created>
  <dcterms:modified xsi:type="dcterms:W3CDTF">2016-01-07T16:19:00Z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University of Leeds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ZOTERO_PREF_1">
    <vt:lpwstr>&lt;data data-version="3" zotero-version="4.0.28.10"&gt;&lt;session id="13o2JT1L"/&gt;&lt;style id="http://www.zotero.org/styles/elsevier-harvard" hasBibliography="1" bibliographyStyleHasBeenSet="1"/&gt;&lt;prefs&gt;&lt;pref name="fieldType" value="Field"/&gt;&lt;pref name="storeReferenc</vt:lpwstr>
  </property>
  <property fmtid="{D5CDD505-2E9C-101B-9397-08002B2CF9AE}" pid="10" name="ZOTERO_PREF_2">
    <vt:lpwstr>es" value="true"/&gt;&lt;pref name="automaticJournalAbbreviations" value="true"/&gt;&lt;pref name="noteType" value=""/&gt;&lt;/prefs&gt;&lt;/data&gt;</vt:lpwstr>
  </property>
</Properties>
</file>